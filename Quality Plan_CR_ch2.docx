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0" w:type="auto"/>
        <w:tblLook w:val="04A0" w:firstRow="1" w:lastRow="0" w:firstColumn="1" w:lastColumn="0" w:noHBand="0" w:noVBand="1"/>
      </w:tblPr>
      <w:tblGrid>
        <w:gridCol w:w="2122"/>
        <w:gridCol w:w="7223"/>
      </w:tblGrid>
      <w:tr w:rsidR="0085553C" w:rsidRPr="0085553C" w14:paraId="43EE9F74" w14:textId="77777777" w:rsidTr="0085553C">
        <w:tc>
          <w:tcPr>
            <w:tcW w:w="2122" w:type="dxa"/>
          </w:tcPr>
          <w:p w14:paraId="71516264" w14:textId="77777777" w:rsidR="0085553C" w:rsidRPr="0085553C" w:rsidRDefault="0085553C" w:rsidP="00A1500D">
            <w:pPr>
              <w:spacing w:after="120"/>
              <w:rPr>
                <w:rFonts w:ascii="Times New Roman" w:hAnsi="Times New Roman" w:cs="Times New Roman"/>
                <w:sz w:val="24"/>
                <w:szCs w:val="24"/>
                <w:lang w:val="en-US"/>
              </w:rPr>
            </w:pPr>
            <w:r w:rsidRPr="0085553C">
              <w:rPr>
                <w:rFonts w:ascii="Times New Roman" w:hAnsi="Times New Roman" w:cs="Times New Roman"/>
                <w:sz w:val="24"/>
                <w:szCs w:val="24"/>
                <w:lang w:val="en-US"/>
              </w:rPr>
              <w:t>Title</w:t>
            </w:r>
          </w:p>
        </w:tc>
        <w:tc>
          <w:tcPr>
            <w:tcW w:w="7223" w:type="dxa"/>
          </w:tcPr>
          <w:p w14:paraId="5A387BB4" w14:textId="77777777" w:rsidR="0085553C" w:rsidRPr="003C0F18" w:rsidRDefault="0085553C" w:rsidP="00A1500D">
            <w:pPr>
              <w:spacing w:after="120"/>
              <w:rPr>
                <w:rFonts w:ascii="Times New Roman" w:hAnsi="Times New Roman" w:cs="Times New Roman"/>
                <w:b/>
                <w:sz w:val="28"/>
                <w:szCs w:val="28"/>
                <w:lang w:val="en-US"/>
              </w:rPr>
            </w:pPr>
            <w:r w:rsidRPr="003C0F18">
              <w:rPr>
                <w:rFonts w:ascii="Times New Roman" w:hAnsi="Times New Roman" w:cs="Times New Roman"/>
                <w:b/>
                <w:sz w:val="28"/>
                <w:szCs w:val="28"/>
                <w:lang w:val="en-US"/>
              </w:rPr>
              <w:t>Quality plan</w:t>
            </w:r>
          </w:p>
        </w:tc>
      </w:tr>
      <w:tr w:rsidR="0085553C" w:rsidRPr="004B33E2" w14:paraId="33B1C724" w14:textId="77777777" w:rsidTr="0085553C">
        <w:tc>
          <w:tcPr>
            <w:tcW w:w="2122" w:type="dxa"/>
          </w:tcPr>
          <w:p w14:paraId="3467F0AB" w14:textId="77777777" w:rsidR="0085553C" w:rsidRPr="0085553C" w:rsidRDefault="0085553C"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Description</w:t>
            </w:r>
          </w:p>
        </w:tc>
        <w:tc>
          <w:tcPr>
            <w:tcW w:w="7223" w:type="dxa"/>
          </w:tcPr>
          <w:p w14:paraId="125A77C7" w14:textId="2C333A00" w:rsidR="0085553C" w:rsidRPr="00130A0F" w:rsidRDefault="0085553C" w:rsidP="008A6500">
            <w:pPr>
              <w:spacing w:after="120"/>
              <w:rPr>
                <w:rFonts w:ascii="Times New Roman" w:hAnsi="Times New Roman" w:cs="Times New Roman"/>
                <w:sz w:val="24"/>
                <w:szCs w:val="24"/>
                <w:lang w:val="en-US"/>
              </w:rPr>
            </w:pPr>
            <w:r w:rsidRPr="0085553C">
              <w:rPr>
                <w:rFonts w:ascii="Times New Roman" w:hAnsi="Times New Roman" w:cs="Times New Roman"/>
                <w:sz w:val="24"/>
                <w:szCs w:val="24"/>
                <w:lang w:val="en-US"/>
              </w:rPr>
              <w:t>Quality plan for the design, production, measurements, storage and</w:t>
            </w:r>
            <w:r w:rsidR="008A6500">
              <w:rPr>
                <w:rFonts w:ascii="Times New Roman" w:hAnsi="Times New Roman" w:cs="Times New Roman"/>
                <w:sz w:val="24"/>
                <w:szCs w:val="24"/>
                <w:lang w:val="en-US"/>
              </w:rPr>
              <w:t xml:space="preserve"> </w:t>
            </w:r>
            <w:r w:rsidRPr="0085553C">
              <w:rPr>
                <w:rFonts w:ascii="Times New Roman" w:hAnsi="Times New Roman" w:cs="Times New Roman"/>
                <w:sz w:val="24"/>
                <w:szCs w:val="24"/>
                <w:lang w:val="en-US"/>
              </w:rPr>
              <w:t xml:space="preserve">transportation of </w:t>
            </w:r>
            <w:r w:rsidR="00C848C3">
              <w:rPr>
                <w:rFonts w:ascii="Times New Roman" w:hAnsi="Times New Roman" w:cs="Times New Roman"/>
                <w:sz w:val="24"/>
                <w:szCs w:val="24"/>
                <w:lang w:val="en-US"/>
              </w:rPr>
              <w:t>Tune and Longitudinal diagnostics, Schottky Pickup for CR</w:t>
            </w:r>
          </w:p>
        </w:tc>
      </w:tr>
      <w:tr w:rsidR="0085553C" w:rsidRPr="0085553C" w14:paraId="6DF588AE" w14:textId="77777777" w:rsidTr="0085553C">
        <w:tc>
          <w:tcPr>
            <w:tcW w:w="2122" w:type="dxa"/>
          </w:tcPr>
          <w:p w14:paraId="46316C3F" w14:textId="77777777" w:rsidR="0085553C" w:rsidRPr="0085553C" w:rsidRDefault="0085553C"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Organization</w:t>
            </w:r>
          </w:p>
        </w:tc>
        <w:tc>
          <w:tcPr>
            <w:tcW w:w="7223" w:type="dxa"/>
          </w:tcPr>
          <w:p w14:paraId="71128141" w14:textId="77777777" w:rsidR="0085553C" w:rsidRPr="0085553C" w:rsidRDefault="0085553C" w:rsidP="00A1500D">
            <w:pPr>
              <w:spacing w:after="120"/>
              <w:rPr>
                <w:rFonts w:ascii="Times New Roman" w:hAnsi="Times New Roman" w:cs="Times New Roman"/>
                <w:sz w:val="24"/>
                <w:szCs w:val="24"/>
              </w:rPr>
            </w:pPr>
            <w:r w:rsidRPr="0085553C">
              <w:rPr>
                <w:rFonts w:ascii="Times New Roman" w:hAnsi="Times New Roman" w:cs="Times New Roman"/>
                <w:sz w:val="24"/>
                <w:szCs w:val="24"/>
              </w:rPr>
              <w:t>NRC «Kurchatov Institute» – ITEP</w:t>
            </w:r>
          </w:p>
        </w:tc>
      </w:tr>
      <w:tr w:rsidR="0085553C" w:rsidRPr="004B33E2" w14:paraId="13550274" w14:textId="77777777" w:rsidTr="0085553C">
        <w:tc>
          <w:tcPr>
            <w:tcW w:w="2122" w:type="dxa"/>
          </w:tcPr>
          <w:p w14:paraId="7F8974F7" w14:textId="77777777" w:rsidR="0085553C" w:rsidRPr="0085553C" w:rsidRDefault="0085553C"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Valid for:</w:t>
            </w:r>
          </w:p>
        </w:tc>
        <w:tc>
          <w:tcPr>
            <w:tcW w:w="7223" w:type="dxa"/>
          </w:tcPr>
          <w:p w14:paraId="3A3B3057" w14:textId="258F9790" w:rsidR="008D54B3" w:rsidRPr="008D54B3" w:rsidRDefault="008D54B3"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 xml:space="preserve">FAIR Contract </w:t>
            </w:r>
            <w:r w:rsidRPr="001026DF">
              <w:rPr>
                <w:rFonts w:ascii="Times New Roman" w:hAnsi="Times New Roman" w:cs="Times New Roman"/>
                <w:sz w:val="24"/>
                <w:szCs w:val="24"/>
                <w:lang w:val="en-US"/>
              </w:rPr>
              <w:t xml:space="preserve">№ </w:t>
            </w:r>
            <w:r w:rsidR="00700574" w:rsidRPr="003C0F18">
              <w:rPr>
                <w:rFonts w:ascii="Times New Roman" w:hAnsi="Times New Roman" w:cs="Times New Roman"/>
                <w:i/>
                <w:sz w:val="24"/>
                <w:szCs w:val="24"/>
                <w:lang w:val="en-US"/>
              </w:rPr>
              <w:t>CC2.5.6.3.1</w:t>
            </w:r>
          </w:p>
          <w:p w14:paraId="57592E60" w14:textId="641FFD09" w:rsidR="0085553C" w:rsidRPr="0085553C" w:rsidRDefault="0085553C"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Work Packages: PSP 2.5.6.3.2</w:t>
            </w:r>
          </w:p>
        </w:tc>
      </w:tr>
    </w:tbl>
    <w:p w14:paraId="3F4BCCFF" w14:textId="77777777" w:rsidR="00035275" w:rsidRPr="001026DF" w:rsidRDefault="00035275">
      <w:pPr>
        <w:rPr>
          <w:rFonts w:ascii="Times New Roman" w:hAnsi="Times New Roman" w:cs="Times New Roman"/>
          <w:sz w:val="24"/>
          <w:szCs w:val="24"/>
          <w:lang w:val="en-US"/>
        </w:rPr>
      </w:pPr>
    </w:p>
    <w:p w14:paraId="5A041698" w14:textId="77777777" w:rsidR="0085553C" w:rsidRPr="001026DF" w:rsidRDefault="0085553C">
      <w:pPr>
        <w:rPr>
          <w:rFonts w:ascii="Times New Roman" w:hAnsi="Times New Roman" w:cs="Times New Roman"/>
          <w:sz w:val="24"/>
          <w:szCs w:val="24"/>
          <w:lang w:val="en-US"/>
        </w:rPr>
      </w:pPr>
    </w:p>
    <w:p w14:paraId="69E3BBC1" w14:textId="77777777" w:rsidR="0085553C" w:rsidRPr="001026DF" w:rsidRDefault="0085553C">
      <w:pPr>
        <w:rPr>
          <w:rFonts w:ascii="Times New Roman" w:hAnsi="Times New Roman" w:cs="Times New Roman"/>
          <w:sz w:val="24"/>
          <w:szCs w:val="24"/>
          <w:lang w:val="en-US"/>
        </w:rPr>
      </w:pPr>
    </w:p>
    <w:p w14:paraId="60A6C296" w14:textId="77777777" w:rsidR="0085553C" w:rsidRPr="0085553C" w:rsidRDefault="0085553C">
      <w:pPr>
        <w:rPr>
          <w:rFonts w:ascii="Times New Roman" w:hAnsi="Times New Roman" w:cs="Times New Roman"/>
          <w:b/>
          <w:sz w:val="24"/>
          <w:szCs w:val="24"/>
          <w:lang w:val="en-US"/>
        </w:rPr>
      </w:pPr>
      <w:r w:rsidRPr="0085553C">
        <w:rPr>
          <w:rFonts w:ascii="Times New Roman" w:hAnsi="Times New Roman" w:cs="Times New Roman"/>
          <w:b/>
          <w:sz w:val="24"/>
          <w:szCs w:val="24"/>
          <w:lang w:val="en-US"/>
        </w:rPr>
        <w:t>Document History</w:t>
      </w:r>
    </w:p>
    <w:tbl>
      <w:tblPr>
        <w:tblStyle w:val="a3"/>
        <w:tblW w:w="9351" w:type="dxa"/>
        <w:tblLook w:val="04A0" w:firstRow="1" w:lastRow="0" w:firstColumn="1" w:lastColumn="0" w:noHBand="0" w:noVBand="1"/>
      </w:tblPr>
      <w:tblGrid>
        <w:gridCol w:w="1870"/>
        <w:gridCol w:w="1870"/>
        <w:gridCol w:w="1870"/>
        <w:gridCol w:w="1870"/>
        <w:gridCol w:w="1871"/>
      </w:tblGrid>
      <w:tr w:rsidR="0085553C" w14:paraId="74384A47" w14:textId="77777777" w:rsidTr="0085553C">
        <w:tc>
          <w:tcPr>
            <w:tcW w:w="1870" w:type="dxa"/>
          </w:tcPr>
          <w:p w14:paraId="7883EEC6" w14:textId="77777777" w:rsidR="0085553C" w:rsidRDefault="0085553C"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Version</w:t>
            </w:r>
          </w:p>
        </w:tc>
        <w:tc>
          <w:tcPr>
            <w:tcW w:w="1870" w:type="dxa"/>
          </w:tcPr>
          <w:p w14:paraId="786C0C8D" w14:textId="77777777" w:rsidR="0085553C" w:rsidRDefault="0085553C"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Created, date</w:t>
            </w:r>
          </w:p>
        </w:tc>
        <w:tc>
          <w:tcPr>
            <w:tcW w:w="1870" w:type="dxa"/>
          </w:tcPr>
          <w:p w14:paraId="642A6958" w14:textId="77777777" w:rsidR="0085553C" w:rsidRDefault="0085553C"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Reviewed, date</w:t>
            </w:r>
          </w:p>
        </w:tc>
        <w:tc>
          <w:tcPr>
            <w:tcW w:w="1870" w:type="dxa"/>
          </w:tcPr>
          <w:p w14:paraId="4A183301" w14:textId="77777777" w:rsidR="0085553C" w:rsidRDefault="0085553C"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Approved, date</w:t>
            </w:r>
          </w:p>
        </w:tc>
        <w:tc>
          <w:tcPr>
            <w:tcW w:w="1871" w:type="dxa"/>
          </w:tcPr>
          <w:p w14:paraId="1D6985A2" w14:textId="77777777" w:rsidR="0085553C" w:rsidRDefault="0085553C"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Comment</w:t>
            </w:r>
          </w:p>
        </w:tc>
      </w:tr>
      <w:tr w:rsidR="0085553C" w14:paraId="7697D4EF" w14:textId="77777777" w:rsidTr="0085553C">
        <w:tc>
          <w:tcPr>
            <w:tcW w:w="1870" w:type="dxa"/>
          </w:tcPr>
          <w:p w14:paraId="2E866900" w14:textId="77777777" w:rsidR="0085553C" w:rsidRDefault="0085553C"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v 1.0</w:t>
            </w:r>
          </w:p>
        </w:tc>
        <w:tc>
          <w:tcPr>
            <w:tcW w:w="1870" w:type="dxa"/>
          </w:tcPr>
          <w:p w14:paraId="308ED223" w14:textId="77777777" w:rsidR="009223C7" w:rsidRPr="009223C7" w:rsidRDefault="009223C7" w:rsidP="009223C7">
            <w:pPr>
              <w:rPr>
                <w:rFonts w:ascii="Times New Roman" w:hAnsi="Times New Roman" w:cs="Times New Roman"/>
                <w:sz w:val="24"/>
                <w:szCs w:val="24"/>
                <w:lang w:val="en-US"/>
              </w:rPr>
            </w:pPr>
            <w:r w:rsidRPr="009223C7">
              <w:rPr>
                <w:rFonts w:ascii="Times New Roman" w:hAnsi="Times New Roman" w:cs="Times New Roman"/>
                <w:sz w:val="24"/>
                <w:szCs w:val="24"/>
                <w:lang w:val="en-US"/>
              </w:rPr>
              <w:t xml:space="preserve">Liakin Dmitry </w:t>
            </w:r>
          </w:p>
          <w:p w14:paraId="7576EB5B" w14:textId="72204674" w:rsidR="0085553C" w:rsidRDefault="009223C7" w:rsidP="009223C7">
            <w:pPr>
              <w:rPr>
                <w:rFonts w:ascii="Times New Roman" w:hAnsi="Times New Roman" w:cs="Times New Roman"/>
                <w:sz w:val="24"/>
                <w:szCs w:val="24"/>
                <w:lang w:val="en-US"/>
              </w:rPr>
            </w:pPr>
            <w:r w:rsidRPr="009223C7">
              <w:rPr>
                <w:rFonts w:ascii="Times New Roman" w:hAnsi="Times New Roman" w:cs="Times New Roman"/>
                <w:sz w:val="24"/>
                <w:szCs w:val="24"/>
                <w:lang w:val="en-US"/>
              </w:rPr>
              <w:t>25.5.2020</w:t>
            </w:r>
          </w:p>
        </w:tc>
        <w:tc>
          <w:tcPr>
            <w:tcW w:w="1870" w:type="dxa"/>
          </w:tcPr>
          <w:p w14:paraId="7F41D7C0" w14:textId="77777777" w:rsidR="00611A48" w:rsidRPr="00611A48" w:rsidRDefault="00611A48" w:rsidP="00611A48">
            <w:pPr>
              <w:rPr>
                <w:rFonts w:ascii="Times New Roman" w:hAnsi="Times New Roman" w:cs="Times New Roman"/>
                <w:sz w:val="24"/>
                <w:szCs w:val="24"/>
                <w:lang w:val="en-US"/>
              </w:rPr>
            </w:pPr>
          </w:p>
          <w:p w14:paraId="1BFEE440" w14:textId="77777777" w:rsidR="00611A48" w:rsidRPr="00611A48" w:rsidRDefault="00611A48" w:rsidP="00611A48">
            <w:pPr>
              <w:rPr>
                <w:rFonts w:ascii="Times New Roman" w:hAnsi="Times New Roman" w:cs="Times New Roman"/>
                <w:sz w:val="24"/>
                <w:szCs w:val="24"/>
                <w:lang w:val="en-US"/>
              </w:rPr>
            </w:pPr>
          </w:p>
          <w:p w14:paraId="1C873CB3" w14:textId="77777777" w:rsidR="00611A48" w:rsidRPr="00611A48" w:rsidRDefault="00611A48" w:rsidP="00611A48">
            <w:pPr>
              <w:rPr>
                <w:rFonts w:ascii="Times New Roman" w:hAnsi="Times New Roman" w:cs="Times New Roman"/>
                <w:sz w:val="24"/>
                <w:szCs w:val="24"/>
                <w:lang w:val="en-US"/>
              </w:rPr>
            </w:pPr>
            <w:r w:rsidRPr="00611A48">
              <w:rPr>
                <w:rFonts w:ascii="Times New Roman" w:hAnsi="Times New Roman" w:cs="Times New Roman"/>
                <w:sz w:val="24"/>
                <w:szCs w:val="24"/>
                <w:lang w:val="en-US"/>
              </w:rPr>
              <w:t>Date:</w:t>
            </w:r>
          </w:p>
          <w:p w14:paraId="6E2FF166" w14:textId="0B306384" w:rsidR="0085553C" w:rsidRDefault="00611A48" w:rsidP="00611A48">
            <w:pPr>
              <w:rPr>
                <w:rFonts w:ascii="Times New Roman" w:hAnsi="Times New Roman" w:cs="Times New Roman"/>
                <w:sz w:val="24"/>
                <w:szCs w:val="24"/>
                <w:lang w:val="en-US"/>
              </w:rPr>
            </w:pPr>
            <w:r w:rsidRPr="00611A48">
              <w:rPr>
                <w:rFonts w:ascii="Times New Roman" w:hAnsi="Times New Roman" w:cs="Times New Roman"/>
                <w:sz w:val="24"/>
                <w:szCs w:val="24"/>
                <w:lang w:val="en-US"/>
              </w:rPr>
              <w:t>Signature:</w:t>
            </w:r>
          </w:p>
        </w:tc>
        <w:tc>
          <w:tcPr>
            <w:tcW w:w="1870" w:type="dxa"/>
          </w:tcPr>
          <w:p w14:paraId="41890D36" w14:textId="77777777" w:rsidR="00611A48" w:rsidRPr="00611A48" w:rsidRDefault="00611A48" w:rsidP="00611A48">
            <w:pPr>
              <w:rPr>
                <w:rFonts w:ascii="Times New Roman" w:hAnsi="Times New Roman" w:cs="Times New Roman"/>
                <w:sz w:val="24"/>
                <w:szCs w:val="24"/>
                <w:lang w:val="en-US"/>
              </w:rPr>
            </w:pPr>
          </w:p>
          <w:p w14:paraId="41CCB240" w14:textId="77777777" w:rsidR="00611A48" w:rsidRPr="00611A48" w:rsidRDefault="00611A48" w:rsidP="00611A48">
            <w:pPr>
              <w:rPr>
                <w:rFonts w:ascii="Times New Roman" w:hAnsi="Times New Roman" w:cs="Times New Roman"/>
                <w:sz w:val="24"/>
                <w:szCs w:val="24"/>
                <w:lang w:val="en-US"/>
              </w:rPr>
            </w:pPr>
          </w:p>
          <w:p w14:paraId="64DF0EB9" w14:textId="77777777" w:rsidR="00611A48" w:rsidRPr="00611A48" w:rsidRDefault="00611A48" w:rsidP="00611A48">
            <w:pPr>
              <w:rPr>
                <w:rFonts w:ascii="Times New Roman" w:hAnsi="Times New Roman" w:cs="Times New Roman"/>
                <w:sz w:val="24"/>
                <w:szCs w:val="24"/>
                <w:lang w:val="en-US"/>
              </w:rPr>
            </w:pPr>
            <w:r w:rsidRPr="00611A48">
              <w:rPr>
                <w:rFonts w:ascii="Times New Roman" w:hAnsi="Times New Roman" w:cs="Times New Roman"/>
                <w:sz w:val="24"/>
                <w:szCs w:val="24"/>
                <w:lang w:val="en-US"/>
              </w:rPr>
              <w:t>Date:</w:t>
            </w:r>
          </w:p>
          <w:p w14:paraId="404CD343" w14:textId="5C44C85D" w:rsidR="0085553C" w:rsidRDefault="00611A48" w:rsidP="00611A48">
            <w:pPr>
              <w:rPr>
                <w:rFonts w:ascii="Times New Roman" w:hAnsi="Times New Roman" w:cs="Times New Roman"/>
                <w:sz w:val="24"/>
                <w:szCs w:val="24"/>
                <w:lang w:val="en-US"/>
              </w:rPr>
            </w:pPr>
            <w:r w:rsidRPr="00611A48">
              <w:rPr>
                <w:rFonts w:ascii="Times New Roman" w:hAnsi="Times New Roman" w:cs="Times New Roman"/>
                <w:sz w:val="24"/>
                <w:szCs w:val="24"/>
                <w:lang w:val="en-US"/>
              </w:rPr>
              <w:t>Signature:</w:t>
            </w:r>
          </w:p>
        </w:tc>
        <w:tc>
          <w:tcPr>
            <w:tcW w:w="1871" w:type="dxa"/>
          </w:tcPr>
          <w:p w14:paraId="5E5178E5" w14:textId="77777777" w:rsidR="0085553C" w:rsidRDefault="0085553C" w:rsidP="00A1500D">
            <w:pPr>
              <w:spacing w:after="120"/>
              <w:rPr>
                <w:rFonts w:ascii="Times New Roman" w:hAnsi="Times New Roman" w:cs="Times New Roman"/>
                <w:sz w:val="24"/>
                <w:szCs w:val="24"/>
                <w:lang w:val="en-US"/>
              </w:rPr>
            </w:pPr>
            <w:r>
              <w:rPr>
                <w:rFonts w:ascii="Times New Roman" w:hAnsi="Times New Roman" w:cs="Times New Roman"/>
                <w:sz w:val="24"/>
                <w:szCs w:val="24"/>
                <w:lang w:val="en-US"/>
              </w:rPr>
              <w:t>Initial release</w:t>
            </w:r>
          </w:p>
        </w:tc>
      </w:tr>
      <w:tr w:rsidR="0085553C" w14:paraId="3146B02F" w14:textId="77777777" w:rsidTr="0085553C">
        <w:tc>
          <w:tcPr>
            <w:tcW w:w="1870" w:type="dxa"/>
          </w:tcPr>
          <w:p w14:paraId="39D0DCAB" w14:textId="77777777" w:rsidR="0085553C" w:rsidRDefault="0085553C" w:rsidP="00A1500D">
            <w:pPr>
              <w:spacing w:after="120"/>
              <w:rPr>
                <w:rFonts w:ascii="Times New Roman" w:hAnsi="Times New Roman" w:cs="Times New Roman"/>
                <w:sz w:val="24"/>
                <w:szCs w:val="24"/>
                <w:lang w:val="en-US"/>
              </w:rPr>
            </w:pPr>
          </w:p>
        </w:tc>
        <w:tc>
          <w:tcPr>
            <w:tcW w:w="1870" w:type="dxa"/>
          </w:tcPr>
          <w:p w14:paraId="1CAE721A" w14:textId="77777777" w:rsidR="0085553C" w:rsidRDefault="0085553C" w:rsidP="00A1500D">
            <w:pPr>
              <w:spacing w:after="120"/>
              <w:rPr>
                <w:rFonts w:ascii="Times New Roman" w:hAnsi="Times New Roman" w:cs="Times New Roman"/>
                <w:sz w:val="24"/>
                <w:szCs w:val="24"/>
                <w:lang w:val="en-US"/>
              </w:rPr>
            </w:pPr>
          </w:p>
        </w:tc>
        <w:tc>
          <w:tcPr>
            <w:tcW w:w="1870" w:type="dxa"/>
          </w:tcPr>
          <w:p w14:paraId="6B5C0B16" w14:textId="77777777" w:rsidR="0085553C" w:rsidRDefault="0085553C" w:rsidP="00A1500D">
            <w:pPr>
              <w:spacing w:after="120"/>
              <w:rPr>
                <w:rFonts w:ascii="Times New Roman" w:hAnsi="Times New Roman" w:cs="Times New Roman"/>
                <w:sz w:val="24"/>
                <w:szCs w:val="24"/>
                <w:lang w:val="en-US"/>
              </w:rPr>
            </w:pPr>
          </w:p>
        </w:tc>
        <w:tc>
          <w:tcPr>
            <w:tcW w:w="1870" w:type="dxa"/>
          </w:tcPr>
          <w:p w14:paraId="45223B4F" w14:textId="77777777" w:rsidR="0085553C" w:rsidRDefault="0085553C" w:rsidP="00A1500D">
            <w:pPr>
              <w:spacing w:after="120"/>
              <w:rPr>
                <w:rFonts w:ascii="Times New Roman" w:hAnsi="Times New Roman" w:cs="Times New Roman"/>
                <w:sz w:val="24"/>
                <w:szCs w:val="24"/>
                <w:lang w:val="en-US"/>
              </w:rPr>
            </w:pPr>
          </w:p>
        </w:tc>
        <w:tc>
          <w:tcPr>
            <w:tcW w:w="1871" w:type="dxa"/>
          </w:tcPr>
          <w:p w14:paraId="4D4A2A54" w14:textId="77777777" w:rsidR="0085553C" w:rsidRDefault="0085553C" w:rsidP="00A1500D">
            <w:pPr>
              <w:spacing w:after="120"/>
              <w:rPr>
                <w:rFonts w:ascii="Times New Roman" w:hAnsi="Times New Roman" w:cs="Times New Roman"/>
                <w:sz w:val="24"/>
                <w:szCs w:val="24"/>
                <w:lang w:val="en-US"/>
              </w:rPr>
            </w:pPr>
          </w:p>
        </w:tc>
      </w:tr>
    </w:tbl>
    <w:p w14:paraId="7FE1C27A" w14:textId="59D59B23" w:rsidR="0085553C" w:rsidRDefault="0085553C">
      <w:pPr>
        <w:rPr>
          <w:rFonts w:ascii="Times New Roman" w:hAnsi="Times New Roman" w:cs="Times New Roman"/>
          <w:sz w:val="24"/>
          <w:szCs w:val="24"/>
          <w:lang w:val="en-US"/>
        </w:rPr>
      </w:pPr>
    </w:p>
    <w:p w14:paraId="72AD6215" w14:textId="063177D5" w:rsidR="00025EB0" w:rsidRPr="003C0F18" w:rsidRDefault="00025EB0">
      <w:pPr>
        <w:rPr>
          <w:rFonts w:ascii="Times New Roman" w:hAnsi="Times New Roman" w:cs="Times New Roman"/>
          <w:b/>
          <w:sz w:val="24"/>
          <w:szCs w:val="24"/>
          <w:lang w:val="en-US"/>
        </w:rPr>
      </w:pPr>
      <w:r w:rsidRPr="003C0F18">
        <w:rPr>
          <w:rFonts w:ascii="Times New Roman" w:hAnsi="Times New Roman" w:cs="Times New Roman"/>
          <w:b/>
          <w:sz w:val="24"/>
          <w:szCs w:val="24"/>
          <w:lang w:val="en-US"/>
        </w:rPr>
        <w:t>Signatures</w:t>
      </w:r>
    </w:p>
    <w:tbl>
      <w:tblPr>
        <w:tblStyle w:val="a3"/>
        <w:tblW w:w="0" w:type="auto"/>
        <w:tblLook w:val="04A0" w:firstRow="1" w:lastRow="0" w:firstColumn="1" w:lastColumn="0" w:noHBand="0" w:noVBand="1"/>
      </w:tblPr>
      <w:tblGrid>
        <w:gridCol w:w="3115"/>
        <w:gridCol w:w="3115"/>
        <w:gridCol w:w="3115"/>
      </w:tblGrid>
      <w:tr w:rsidR="00025EB0" w14:paraId="645ED53A" w14:textId="77777777" w:rsidTr="00025EB0">
        <w:tc>
          <w:tcPr>
            <w:tcW w:w="3115" w:type="dxa"/>
          </w:tcPr>
          <w:p w14:paraId="5DA19CBB" w14:textId="07423DFE" w:rsidR="00025EB0" w:rsidRDefault="00025EB0">
            <w:pPr>
              <w:rPr>
                <w:rFonts w:ascii="Times New Roman" w:hAnsi="Times New Roman" w:cs="Times New Roman"/>
                <w:sz w:val="24"/>
                <w:szCs w:val="24"/>
                <w:lang w:val="en-US"/>
              </w:rPr>
            </w:pPr>
            <w:r>
              <w:rPr>
                <w:rFonts w:ascii="Times New Roman" w:hAnsi="Times New Roman" w:cs="Times New Roman"/>
                <w:sz w:val="24"/>
                <w:szCs w:val="24"/>
                <w:lang w:val="en-US"/>
              </w:rPr>
              <w:t>Created, date</w:t>
            </w:r>
          </w:p>
        </w:tc>
        <w:tc>
          <w:tcPr>
            <w:tcW w:w="3115" w:type="dxa"/>
          </w:tcPr>
          <w:p w14:paraId="1C069571" w14:textId="00DD2F70" w:rsidR="00025EB0" w:rsidRDefault="00025EB0">
            <w:pPr>
              <w:rPr>
                <w:rFonts w:ascii="Times New Roman" w:hAnsi="Times New Roman" w:cs="Times New Roman"/>
                <w:sz w:val="24"/>
                <w:szCs w:val="24"/>
                <w:lang w:val="en-US"/>
              </w:rPr>
            </w:pPr>
            <w:r>
              <w:rPr>
                <w:rFonts w:ascii="Times New Roman" w:hAnsi="Times New Roman" w:cs="Times New Roman"/>
                <w:sz w:val="24"/>
                <w:szCs w:val="24"/>
                <w:lang w:val="en-US"/>
              </w:rPr>
              <w:t>Reviewed, date</w:t>
            </w:r>
          </w:p>
        </w:tc>
        <w:tc>
          <w:tcPr>
            <w:tcW w:w="3115" w:type="dxa"/>
          </w:tcPr>
          <w:p w14:paraId="439FCBEB" w14:textId="13EFECE0" w:rsidR="00025EB0" w:rsidRDefault="00025EB0">
            <w:pPr>
              <w:rPr>
                <w:rFonts w:ascii="Times New Roman" w:hAnsi="Times New Roman" w:cs="Times New Roman"/>
                <w:sz w:val="24"/>
                <w:szCs w:val="24"/>
                <w:lang w:val="en-US"/>
              </w:rPr>
            </w:pPr>
            <w:r>
              <w:rPr>
                <w:rFonts w:ascii="Times New Roman" w:hAnsi="Times New Roman" w:cs="Times New Roman"/>
                <w:sz w:val="24"/>
                <w:szCs w:val="24"/>
                <w:lang w:val="en-US"/>
              </w:rPr>
              <w:t>Approved, date</w:t>
            </w:r>
          </w:p>
        </w:tc>
      </w:tr>
      <w:tr w:rsidR="00156DB8" w14:paraId="255A6282" w14:textId="77777777" w:rsidTr="00025EB0">
        <w:tc>
          <w:tcPr>
            <w:tcW w:w="3115" w:type="dxa"/>
          </w:tcPr>
          <w:p w14:paraId="62DF3540" w14:textId="77777777" w:rsidR="00BA4E73" w:rsidRPr="00BA4E73" w:rsidRDefault="00BA4E73" w:rsidP="00BA4E73">
            <w:pPr>
              <w:rPr>
                <w:rFonts w:ascii="Times New Roman" w:hAnsi="Times New Roman" w:cs="Times New Roman"/>
                <w:sz w:val="24"/>
                <w:szCs w:val="24"/>
                <w:lang w:val="en-US"/>
              </w:rPr>
            </w:pPr>
            <w:r w:rsidRPr="00BA4E73">
              <w:rPr>
                <w:rFonts w:ascii="Times New Roman" w:hAnsi="Times New Roman" w:cs="Times New Roman"/>
                <w:sz w:val="24"/>
                <w:szCs w:val="24"/>
                <w:lang w:val="en-US"/>
              </w:rPr>
              <w:t>Liakin Dmitry</w:t>
            </w:r>
          </w:p>
          <w:p w14:paraId="280AB889" w14:textId="77777777" w:rsidR="00BA4E73" w:rsidRPr="00BA4E73" w:rsidRDefault="00BA4E73" w:rsidP="00BA4E73">
            <w:pPr>
              <w:rPr>
                <w:rFonts w:ascii="Times New Roman" w:hAnsi="Times New Roman" w:cs="Times New Roman"/>
                <w:sz w:val="24"/>
                <w:szCs w:val="24"/>
                <w:lang w:val="en-US"/>
              </w:rPr>
            </w:pPr>
            <w:r w:rsidRPr="00BA4E73">
              <w:rPr>
                <w:rFonts w:ascii="Times New Roman" w:hAnsi="Times New Roman" w:cs="Times New Roman"/>
                <w:sz w:val="24"/>
                <w:szCs w:val="24"/>
                <w:lang w:val="en-US"/>
              </w:rPr>
              <w:t>Research Scientist</w:t>
            </w:r>
          </w:p>
          <w:p w14:paraId="3E562E5F" w14:textId="77777777" w:rsidR="00BA4E73" w:rsidRPr="00BA4E73" w:rsidRDefault="00BA4E73" w:rsidP="00BA4E73">
            <w:pPr>
              <w:rPr>
                <w:rFonts w:ascii="Times New Roman" w:hAnsi="Times New Roman" w:cs="Times New Roman"/>
                <w:sz w:val="24"/>
                <w:szCs w:val="24"/>
                <w:lang w:val="en-US"/>
              </w:rPr>
            </w:pPr>
            <w:r w:rsidRPr="00BA4E73">
              <w:rPr>
                <w:rFonts w:ascii="Times New Roman" w:hAnsi="Times New Roman" w:cs="Times New Roman"/>
                <w:sz w:val="24"/>
                <w:szCs w:val="24"/>
                <w:lang w:val="en-US"/>
              </w:rPr>
              <w:t>Date 25.5.2020</w:t>
            </w:r>
          </w:p>
          <w:p w14:paraId="252710A0" w14:textId="0B3DBABF" w:rsidR="00156DB8" w:rsidRDefault="00BA4E73" w:rsidP="00BA4E73">
            <w:pPr>
              <w:rPr>
                <w:rFonts w:ascii="Times New Roman" w:hAnsi="Times New Roman" w:cs="Times New Roman"/>
                <w:sz w:val="24"/>
                <w:szCs w:val="24"/>
                <w:lang w:val="en-US"/>
              </w:rPr>
            </w:pPr>
            <w:r w:rsidRPr="00BA4E73">
              <w:rPr>
                <w:rFonts w:ascii="Times New Roman" w:hAnsi="Times New Roman" w:cs="Times New Roman"/>
                <w:sz w:val="24"/>
                <w:szCs w:val="24"/>
                <w:lang w:val="en-US"/>
              </w:rPr>
              <w:t>Signature:</w:t>
            </w:r>
          </w:p>
        </w:tc>
        <w:tc>
          <w:tcPr>
            <w:tcW w:w="3115" w:type="dxa"/>
          </w:tcPr>
          <w:p w14:paraId="3E9A4278" w14:textId="77777777" w:rsidR="00611A48" w:rsidRPr="00611A48" w:rsidRDefault="00611A48" w:rsidP="00611A48">
            <w:pPr>
              <w:rPr>
                <w:rFonts w:ascii="Times New Roman" w:hAnsi="Times New Roman" w:cs="Times New Roman"/>
                <w:sz w:val="24"/>
                <w:szCs w:val="24"/>
                <w:lang w:val="en-US"/>
              </w:rPr>
            </w:pPr>
          </w:p>
          <w:p w14:paraId="3EF4BA9A" w14:textId="77777777" w:rsidR="00611A48" w:rsidRPr="00611A48" w:rsidRDefault="00611A48" w:rsidP="00611A48">
            <w:pPr>
              <w:rPr>
                <w:rFonts w:ascii="Times New Roman" w:hAnsi="Times New Roman" w:cs="Times New Roman"/>
                <w:sz w:val="24"/>
                <w:szCs w:val="24"/>
                <w:lang w:val="en-US"/>
              </w:rPr>
            </w:pPr>
          </w:p>
          <w:p w14:paraId="4DA78AF3" w14:textId="77777777" w:rsidR="00611A48" w:rsidRPr="00611A48" w:rsidRDefault="00611A48" w:rsidP="00611A48">
            <w:pPr>
              <w:rPr>
                <w:rFonts w:ascii="Times New Roman" w:hAnsi="Times New Roman" w:cs="Times New Roman"/>
                <w:sz w:val="24"/>
                <w:szCs w:val="24"/>
                <w:lang w:val="en-US"/>
              </w:rPr>
            </w:pPr>
            <w:r w:rsidRPr="00611A48">
              <w:rPr>
                <w:rFonts w:ascii="Times New Roman" w:hAnsi="Times New Roman" w:cs="Times New Roman"/>
                <w:sz w:val="24"/>
                <w:szCs w:val="24"/>
                <w:lang w:val="en-US"/>
              </w:rPr>
              <w:t>Date:</w:t>
            </w:r>
          </w:p>
          <w:p w14:paraId="66B59BF2" w14:textId="2F8A606C" w:rsidR="00156DB8" w:rsidRDefault="00611A48" w:rsidP="00611A48">
            <w:pPr>
              <w:rPr>
                <w:rFonts w:ascii="Times New Roman" w:hAnsi="Times New Roman" w:cs="Times New Roman"/>
                <w:sz w:val="24"/>
                <w:szCs w:val="24"/>
                <w:lang w:val="en-US"/>
              </w:rPr>
            </w:pPr>
            <w:r w:rsidRPr="00611A48">
              <w:rPr>
                <w:rFonts w:ascii="Times New Roman" w:hAnsi="Times New Roman" w:cs="Times New Roman"/>
                <w:sz w:val="24"/>
                <w:szCs w:val="24"/>
                <w:lang w:val="en-US"/>
              </w:rPr>
              <w:t>Signature:</w:t>
            </w:r>
          </w:p>
        </w:tc>
        <w:tc>
          <w:tcPr>
            <w:tcW w:w="3115" w:type="dxa"/>
          </w:tcPr>
          <w:p w14:paraId="16F7AF27" w14:textId="77777777" w:rsidR="00611A48" w:rsidRPr="00611A48" w:rsidRDefault="00611A48" w:rsidP="00611A48">
            <w:pPr>
              <w:rPr>
                <w:rFonts w:ascii="Times New Roman" w:hAnsi="Times New Roman" w:cs="Times New Roman"/>
                <w:sz w:val="24"/>
                <w:szCs w:val="24"/>
                <w:lang w:val="en-US"/>
              </w:rPr>
            </w:pPr>
          </w:p>
          <w:p w14:paraId="37072B9B" w14:textId="77777777" w:rsidR="00611A48" w:rsidRPr="00611A48" w:rsidRDefault="00611A48" w:rsidP="00611A48">
            <w:pPr>
              <w:rPr>
                <w:rFonts w:ascii="Times New Roman" w:hAnsi="Times New Roman" w:cs="Times New Roman"/>
                <w:sz w:val="24"/>
                <w:szCs w:val="24"/>
                <w:lang w:val="en-US"/>
              </w:rPr>
            </w:pPr>
          </w:p>
          <w:p w14:paraId="2920BB3E" w14:textId="77777777" w:rsidR="00611A48" w:rsidRPr="00611A48" w:rsidRDefault="00611A48" w:rsidP="00611A48">
            <w:pPr>
              <w:rPr>
                <w:rFonts w:ascii="Times New Roman" w:hAnsi="Times New Roman" w:cs="Times New Roman"/>
                <w:sz w:val="24"/>
                <w:szCs w:val="24"/>
                <w:lang w:val="en-US"/>
              </w:rPr>
            </w:pPr>
            <w:r w:rsidRPr="00611A48">
              <w:rPr>
                <w:rFonts w:ascii="Times New Roman" w:hAnsi="Times New Roman" w:cs="Times New Roman"/>
                <w:sz w:val="24"/>
                <w:szCs w:val="24"/>
                <w:lang w:val="en-US"/>
              </w:rPr>
              <w:t>Date:</w:t>
            </w:r>
          </w:p>
          <w:p w14:paraId="602C7A3D" w14:textId="67BBFC82" w:rsidR="00156DB8" w:rsidRDefault="00611A48" w:rsidP="00611A48">
            <w:pPr>
              <w:rPr>
                <w:rFonts w:ascii="Times New Roman" w:hAnsi="Times New Roman" w:cs="Times New Roman"/>
                <w:sz w:val="24"/>
                <w:szCs w:val="24"/>
                <w:lang w:val="en-US"/>
              </w:rPr>
            </w:pPr>
            <w:r w:rsidRPr="00611A48">
              <w:rPr>
                <w:rFonts w:ascii="Times New Roman" w:hAnsi="Times New Roman" w:cs="Times New Roman"/>
                <w:sz w:val="24"/>
                <w:szCs w:val="24"/>
                <w:lang w:val="en-US"/>
              </w:rPr>
              <w:t>Signature:</w:t>
            </w:r>
          </w:p>
        </w:tc>
      </w:tr>
    </w:tbl>
    <w:p w14:paraId="32CED1D7" w14:textId="77777777" w:rsidR="00025EB0" w:rsidRDefault="00025EB0">
      <w:pPr>
        <w:rPr>
          <w:rFonts w:ascii="Times New Roman" w:hAnsi="Times New Roman" w:cs="Times New Roman"/>
          <w:sz w:val="24"/>
          <w:szCs w:val="24"/>
          <w:lang w:val="en-US"/>
        </w:rPr>
      </w:pPr>
    </w:p>
    <w:p w14:paraId="12EEC67F" w14:textId="77777777" w:rsidR="0085553C" w:rsidRDefault="0085553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41B97F" w14:textId="77777777" w:rsidR="0085553C" w:rsidRPr="003C0F18" w:rsidRDefault="00EA0365">
      <w:pPr>
        <w:rPr>
          <w:rFonts w:ascii="Times New Roman" w:hAnsi="Times New Roman" w:cs="Times New Roman"/>
          <w:b/>
          <w:sz w:val="28"/>
          <w:szCs w:val="28"/>
          <w:lang w:val="en-US"/>
        </w:rPr>
      </w:pPr>
      <w:r w:rsidRPr="003C0F18">
        <w:rPr>
          <w:rFonts w:ascii="Times New Roman" w:hAnsi="Times New Roman" w:cs="Times New Roman"/>
          <w:b/>
          <w:sz w:val="28"/>
          <w:szCs w:val="28"/>
          <w:lang w:val="en-US"/>
        </w:rPr>
        <w:lastRenderedPageBreak/>
        <w:t>Table of Contents</w:t>
      </w:r>
    </w:p>
    <w:tbl>
      <w:tblPr>
        <w:tblW w:w="4934" w:type="pct"/>
        <w:tblInd w:w="-108" w:type="dxa"/>
        <w:tblLook w:val="01E0" w:firstRow="1" w:lastRow="1" w:firstColumn="1" w:lastColumn="1" w:noHBand="0" w:noVBand="0"/>
      </w:tblPr>
      <w:tblGrid>
        <w:gridCol w:w="8534"/>
        <w:gridCol w:w="636"/>
        <w:gridCol w:w="62"/>
      </w:tblGrid>
      <w:tr w:rsidR="00EA0365" w:rsidRPr="00EA0365" w14:paraId="28975E65" w14:textId="77777777" w:rsidTr="00B95388">
        <w:trPr>
          <w:trHeight w:val="492"/>
        </w:trPr>
        <w:tc>
          <w:tcPr>
            <w:tcW w:w="4660" w:type="pct"/>
            <w:vAlign w:val="center"/>
            <w:hideMark/>
          </w:tcPr>
          <w:p w14:paraId="0D76224B" w14:textId="77777777" w:rsidR="00EA0365" w:rsidRPr="00EA0365" w:rsidRDefault="00EA0365" w:rsidP="00EA0365">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lang w:val="en-US"/>
              </w:rPr>
              <w:t>Preamble</w:t>
            </w:r>
          </w:p>
        </w:tc>
        <w:tc>
          <w:tcPr>
            <w:tcW w:w="340" w:type="pct"/>
            <w:gridSpan w:val="2"/>
            <w:hideMark/>
          </w:tcPr>
          <w:p w14:paraId="080E531E" w14:textId="649546F7" w:rsidR="00EA0365" w:rsidRPr="00EA0365" w:rsidRDefault="00BD3918" w:rsidP="00EA0365">
            <w:pPr>
              <w:rPr>
                <w:rFonts w:ascii="Times New Roman" w:hAnsi="Times New Roman" w:cs="Times New Roman"/>
                <w:bCs/>
                <w:sz w:val="28"/>
                <w:szCs w:val="28"/>
              </w:rPr>
            </w:pPr>
            <w:r>
              <w:rPr>
                <w:rFonts w:ascii="Times New Roman" w:hAnsi="Times New Roman" w:cs="Times New Roman"/>
                <w:bCs/>
                <w:sz w:val="28"/>
                <w:szCs w:val="28"/>
              </w:rPr>
              <w:t>3</w:t>
            </w:r>
          </w:p>
        </w:tc>
      </w:tr>
      <w:tr w:rsidR="00EA0365" w:rsidRPr="00EA0365" w14:paraId="660DF80F" w14:textId="77777777" w:rsidTr="00B95388">
        <w:trPr>
          <w:gridAfter w:val="1"/>
          <w:wAfter w:w="71" w:type="pct"/>
          <w:trHeight w:val="492"/>
        </w:trPr>
        <w:tc>
          <w:tcPr>
            <w:tcW w:w="4660" w:type="pct"/>
            <w:vAlign w:val="center"/>
          </w:tcPr>
          <w:p w14:paraId="520D20E2"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lang w:val="en-US"/>
              </w:rPr>
            </w:pPr>
            <w:r w:rsidRPr="00EA0365">
              <w:rPr>
                <w:rFonts w:ascii="Times New Roman" w:eastAsia="Calibri" w:hAnsi="Times New Roman" w:cs="Times New Roman"/>
                <w:sz w:val="28"/>
                <w:szCs w:val="28"/>
                <w:lang w:val="en-US"/>
              </w:rPr>
              <w:t>1. Scope and goals of the Quality Plan</w:t>
            </w:r>
          </w:p>
        </w:tc>
        <w:tc>
          <w:tcPr>
            <w:tcW w:w="269" w:type="pct"/>
          </w:tcPr>
          <w:p w14:paraId="5CB34FEC" w14:textId="77777777" w:rsidR="00EA0365" w:rsidRPr="00EA0365" w:rsidRDefault="00EA0365" w:rsidP="00EA0365">
            <w:pPr>
              <w:rPr>
                <w:rFonts w:ascii="Times New Roman" w:eastAsia="Calibri" w:hAnsi="Times New Roman" w:cs="Times New Roman"/>
                <w:bCs/>
                <w:sz w:val="28"/>
                <w:szCs w:val="28"/>
              </w:rPr>
            </w:pPr>
            <w:r w:rsidRPr="00EA0365">
              <w:rPr>
                <w:rFonts w:ascii="Times New Roman" w:eastAsia="Calibri" w:hAnsi="Times New Roman" w:cs="Times New Roman"/>
                <w:bCs/>
                <w:sz w:val="28"/>
                <w:szCs w:val="28"/>
              </w:rPr>
              <w:t>4</w:t>
            </w:r>
          </w:p>
        </w:tc>
      </w:tr>
      <w:tr w:rsidR="00EA0365" w:rsidRPr="00EA0365" w14:paraId="40870CF8" w14:textId="77777777" w:rsidTr="00B95388">
        <w:trPr>
          <w:gridAfter w:val="1"/>
          <w:wAfter w:w="71" w:type="pct"/>
          <w:trHeight w:val="492"/>
        </w:trPr>
        <w:tc>
          <w:tcPr>
            <w:tcW w:w="4660" w:type="pct"/>
            <w:vAlign w:val="center"/>
          </w:tcPr>
          <w:p w14:paraId="40F243CC"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rPr>
            </w:pPr>
            <w:r w:rsidRPr="00EA0365">
              <w:rPr>
                <w:rFonts w:ascii="Times New Roman" w:eastAsia="Calibri" w:hAnsi="Times New Roman" w:cs="Times New Roman"/>
                <w:sz w:val="28"/>
                <w:szCs w:val="28"/>
              </w:rPr>
              <w:t>2. Organizational Structure and Responsibilities</w:t>
            </w:r>
          </w:p>
        </w:tc>
        <w:tc>
          <w:tcPr>
            <w:tcW w:w="269" w:type="pct"/>
          </w:tcPr>
          <w:p w14:paraId="291FB59D" w14:textId="2BFBB05D" w:rsidR="00EA0365" w:rsidRPr="00AC4AA3" w:rsidRDefault="0026014E" w:rsidP="00EA0365">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5</w:t>
            </w:r>
          </w:p>
        </w:tc>
      </w:tr>
      <w:tr w:rsidR="00EA0365" w:rsidRPr="001C68D5" w14:paraId="7EBC7C66" w14:textId="77777777" w:rsidTr="00B95388">
        <w:trPr>
          <w:trHeight w:val="492"/>
        </w:trPr>
        <w:tc>
          <w:tcPr>
            <w:tcW w:w="4660" w:type="pct"/>
            <w:vAlign w:val="center"/>
            <w:hideMark/>
          </w:tcPr>
          <w:p w14:paraId="18096422" w14:textId="77777777" w:rsidR="00EA0365" w:rsidRPr="00EA0365" w:rsidRDefault="00EA0365" w:rsidP="00EA0365">
            <w:pPr>
              <w:spacing w:after="0" w:line="360" w:lineRule="auto"/>
              <w:contextualSpacing/>
              <w:jc w:val="both"/>
              <w:rPr>
                <w:rFonts w:ascii="Times New Roman" w:hAnsi="Times New Roman" w:cs="Times New Roman"/>
                <w:sz w:val="28"/>
                <w:szCs w:val="28"/>
                <w:lang w:val="en-US"/>
              </w:rPr>
            </w:pPr>
            <w:r w:rsidRPr="00EA0365">
              <w:rPr>
                <w:rFonts w:ascii="Times New Roman" w:hAnsi="Times New Roman" w:cs="Times New Roman"/>
                <w:sz w:val="28"/>
                <w:szCs w:val="28"/>
                <w:lang w:val="en-US"/>
              </w:rPr>
              <w:t>3. Technical Specifications, 3D-models and Production Drawings</w:t>
            </w:r>
          </w:p>
        </w:tc>
        <w:tc>
          <w:tcPr>
            <w:tcW w:w="340" w:type="pct"/>
            <w:gridSpan w:val="2"/>
            <w:hideMark/>
          </w:tcPr>
          <w:p w14:paraId="3B531E41" w14:textId="200A669E" w:rsidR="00EA0365" w:rsidRPr="007F6ABF" w:rsidRDefault="0026014E" w:rsidP="00EA0365">
            <w:pPr>
              <w:rPr>
                <w:rFonts w:ascii="Times New Roman" w:hAnsi="Times New Roman" w:cs="Times New Roman"/>
                <w:bCs/>
                <w:sz w:val="28"/>
                <w:szCs w:val="28"/>
                <w:lang w:val="en-US"/>
              </w:rPr>
            </w:pPr>
            <w:r>
              <w:rPr>
                <w:rFonts w:ascii="Times New Roman" w:hAnsi="Times New Roman" w:cs="Times New Roman"/>
                <w:bCs/>
                <w:sz w:val="28"/>
                <w:szCs w:val="28"/>
                <w:lang w:val="en-US"/>
              </w:rPr>
              <w:t>7</w:t>
            </w:r>
          </w:p>
        </w:tc>
      </w:tr>
      <w:tr w:rsidR="00EA0365" w:rsidRPr="00EA0365" w14:paraId="3A4DEC07" w14:textId="77777777" w:rsidTr="00B95388">
        <w:trPr>
          <w:gridAfter w:val="1"/>
          <w:wAfter w:w="71" w:type="pct"/>
          <w:trHeight w:val="492"/>
        </w:trPr>
        <w:tc>
          <w:tcPr>
            <w:tcW w:w="4660" w:type="pct"/>
            <w:vAlign w:val="center"/>
          </w:tcPr>
          <w:p w14:paraId="1FFD5EA0"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rPr>
            </w:pPr>
            <w:r w:rsidRPr="00EA0365">
              <w:rPr>
                <w:rFonts w:ascii="Times New Roman" w:eastAsia="Calibri" w:hAnsi="Times New Roman" w:cs="Times New Roman"/>
                <w:sz w:val="28"/>
                <w:szCs w:val="28"/>
              </w:rPr>
              <w:t>4. Resource Management</w:t>
            </w:r>
          </w:p>
        </w:tc>
        <w:tc>
          <w:tcPr>
            <w:tcW w:w="269" w:type="pct"/>
          </w:tcPr>
          <w:p w14:paraId="5623E67B" w14:textId="7352C7A7" w:rsidR="00EA0365" w:rsidRPr="00AC4AA3" w:rsidRDefault="0026014E" w:rsidP="00EA0365">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7</w:t>
            </w:r>
          </w:p>
        </w:tc>
      </w:tr>
      <w:tr w:rsidR="00EA0365" w:rsidRPr="00EA0365" w14:paraId="144B066A" w14:textId="77777777" w:rsidTr="00B95388">
        <w:trPr>
          <w:gridAfter w:val="1"/>
          <w:wAfter w:w="71" w:type="pct"/>
          <w:trHeight w:val="492"/>
        </w:trPr>
        <w:tc>
          <w:tcPr>
            <w:tcW w:w="4660" w:type="pct"/>
            <w:vAlign w:val="center"/>
          </w:tcPr>
          <w:p w14:paraId="5A649F3C"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rPr>
            </w:pPr>
            <w:r w:rsidRPr="00EA0365">
              <w:rPr>
                <w:rFonts w:ascii="Times New Roman" w:eastAsia="Calibri" w:hAnsi="Times New Roman" w:cs="Times New Roman"/>
                <w:sz w:val="28"/>
                <w:szCs w:val="28"/>
              </w:rPr>
              <w:t>5. Reporting Schedule</w:t>
            </w:r>
          </w:p>
        </w:tc>
        <w:tc>
          <w:tcPr>
            <w:tcW w:w="269" w:type="pct"/>
          </w:tcPr>
          <w:p w14:paraId="613DA0B4" w14:textId="5E1B70B9" w:rsidR="00EA0365" w:rsidRPr="00AC4AA3" w:rsidRDefault="0026014E" w:rsidP="00EA0365">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9</w:t>
            </w:r>
          </w:p>
        </w:tc>
      </w:tr>
      <w:tr w:rsidR="00EA0365" w:rsidRPr="00EA0365" w14:paraId="539B47A9" w14:textId="77777777" w:rsidTr="00B95388">
        <w:trPr>
          <w:gridAfter w:val="1"/>
          <w:wAfter w:w="71" w:type="pct"/>
          <w:trHeight w:val="492"/>
        </w:trPr>
        <w:tc>
          <w:tcPr>
            <w:tcW w:w="4660" w:type="pct"/>
            <w:vAlign w:val="center"/>
          </w:tcPr>
          <w:p w14:paraId="1D41CF00"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rPr>
            </w:pPr>
            <w:r w:rsidRPr="00EA0365">
              <w:rPr>
                <w:rFonts w:ascii="Times New Roman" w:eastAsia="Calibri" w:hAnsi="Times New Roman" w:cs="Times New Roman"/>
                <w:sz w:val="28"/>
                <w:szCs w:val="28"/>
              </w:rPr>
              <w:t>6. Production and Realization</w:t>
            </w:r>
          </w:p>
        </w:tc>
        <w:tc>
          <w:tcPr>
            <w:tcW w:w="269" w:type="pct"/>
          </w:tcPr>
          <w:p w14:paraId="00AEF936" w14:textId="3EFE8930" w:rsidR="00EA0365" w:rsidRPr="00AC4AA3" w:rsidRDefault="00EB3A80" w:rsidP="00EA0365">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9</w:t>
            </w:r>
          </w:p>
        </w:tc>
      </w:tr>
      <w:tr w:rsidR="00EA0365" w:rsidRPr="00EA0365" w14:paraId="04E3ACC4" w14:textId="77777777" w:rsidTr="00B95388">
        <w:trPr>
          <w:gridAfter w:val="1"/>
          <w:wAfter w:w="71" w:type="pct"/>
          <w:trHeight w:val="492"/>
        </w:trPr>
        <w:tc>
          <w:tcPr>
            <w:tcW w:w="4660" w:type="pct"/>
            <w:vAlign w:val="center"/>
          </w:tcPr>
          <w:p w14:paraId="0718FD55"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rPr>
            </w:pPr>
            <w:r w:rsidRPr="00EA0365">
              <w:rPr>
                <w:rFonts w:ascii="Times New Roman" w:eastAsia="Calibri" w:hAnsi="Times New Roman" w:cs="Times New Roman"/>
                <w:sz w:val="28"/>
                <w:szCs w:val="28"/>
              </w:rPr>
              <w:t>7. Monitoring and Measurements</w:t>
            </w:r>
          </w:p>
        </w:tc>
        <w:tc>
          <w:tcPr>
            <w:tcW w:w="269" w:type="pct"/>
          </w:tcPr>
          <w:p w14:paraId="64BB6A23" w14:textId="3D63C811" w:rsidR="00EA0365" w:rsidRPr="00AC4AA3" w:rsidRDefault="00FA0BE8" w:rsidP="00FE3A63">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1</w:t>
            </w:r>
            <w:del w:id="0" w:author="USER1" w:date="2020-07-07T08:41:00Z">
              <w:r w:rsidR="00EB3A80" w:rsidDel="00FE3A63">
                <w:rPr>
                  <w:rFonts w:ascii="Times New Roman" w:eastAsia="Calibri" w:hAnsi="Times New Roman" w:cs="Times New Roman"/>
                  <w:bCs/>
                  <w:sz w:val="28"/>
                  <w:szCs w:val="28"/>
                  <w:lang w:val="en-US"/>
                </w:rPr>
                <w:delText>4</w:delText>
              </w:r>
            </w:del>
            <w:ins w:id="1" w:author="USER1" w:date="2020-07-07T08:41:00Z">
              <w:r w:rsidR="00FE3A63">
                <w:rPr>
                  <w:rFonts w:ascii="Times New Roman" w:eastAsia="Calibri" w:hAnsi="Times New Roman" w:cs="Times New Roman"/>
                  <w:bCs/>
                  <w:sz w:val="28"/>
                  <w:szCs w:val="28"/>
                  <w:lang w:val="en-US"/>
                </w:rPr>
                <w:t>5</w:t>
              </w:r>
            </w:ins>
          </w:p>
        </w:tc>
      </w:tr>
      <w:tr w:rsidR="00EA0365" w:rsidRPr="00EA0365" w14:paraId="6BD851A5" w14:textId="77777777" w:rsidTr="00B95388">
        <w:trPr>
          <w:gridAfter w:val="1"/>
          <w:wAfter w:w="71" w:type="pct"/>
          <w:trHeight w:val="492"/>
        </w:trPr>
        <w:tc>
          <w:tcPr>
            <w:tcW w:w="4660" w:type="pct"/>
            <w:vAlign w:val="center"/>
          </w:tcPr>
          <w:p w14:paraId="2D678BD5"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rPr>
            </w:pPr>
            <w:r w:rsidRPr="00EA0365">
              <w:rPr>
                <w:rFonts w:ascii="Times New Roman" w:eastAsia="Calibri" w:hAnsi="Times New Roman" w:cs="Times New Roman"/>
                <w:sz w:val="28"/>
                <w:szCs w:val="28"/>
              </w:rPr>
              <w:t>8. Preservation of Products</w:t>
            </w:r>
          </w:p>
        </w:tc>
        <w:tc>
          <w:tcPr>
            <w:tcW w:w="269" w:type="pct"/>
          </w:tcPr>
          <w:p w14:paraId="786C3FCB" w14:textId="73FE1157" w:rsidR="00EA0365" w:rsidRPr="00AC4AA3" w:rsidRDefault="00FA0BE8">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1</w:t>
            </w:r>
            <w:ins w:id="2" w:author="USER1" w:date="2020-07-07T08:41:00Z">
              <w:r w:rsidR="00FE3A63">
                <w:rPr>
                  <w:rFonts w:ascii="Times New Roman" w:eastAsia="Calibri" w:hAnsi="Times New Roman" w:cs="Times New Roman"/>
                  <w:bCs/>
                  <w:sz w:val="28"/>
                  <w:szCs w:val="28"/>
                  <w:lang w:val="en-US"/>
                </w:rPr>
                <w:t>9</w:t>
              </w:r>
            </w:ins>
            <w:del w:id="3" w:author="USER1" w:date="2020-07-07T08:41:00Z">
              <w:r w:rsidR="00EB3A80" w:rsidDel="00FE3A63">
                <w:rPr>
                  <w:rFonts w:ascii="Times New Roman" w:eastAsia="Calibri" w:hAnsi="Times New Roman" w:cs="Times New Roman"/>
                  <w:bCs/>
                  <w:sz w:val="28"/>
                  <w:szCs w:val="28"/>
                  <w:lang w:val="en-US"/>
                </w:rPr>
                <w:delText>8</w:delText>
              </w:r>
            </w:del>
          </w:p>
        </w:tc>
      </w:tr>
      <w:tr w:rsidR="00EA0365" w:rsidRPr="001C68D5" w14:paraId="4A622F68" w14:textId="77777777" w:rsidTr="00B95388">
        <w:trPr>
          <w:gridAfter w:val="1"/>
          <w:wAfter w:w="71" w:type="pct"/>
          <w:trHeight w:val="492"/>
        </w:trPr>
        <w:tc>
          <w:tcPr>
            <w:tcW w:w="4660" w:type="pct"/>
            <w:vAlign w:val="center"/>
          </w:tcPr>
          <w:p w14:paraId="64C10D5E"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lang w:val="en-US"/>
              </w:rPr>
            </w:pPr>
            <w:r w:rsidRPr="00EA0365">
              <w:rPr>
                <w:rFonts w:ascii="Times New Roman" w:eastAsia="Calibri" w:hAnsi="Times New Roman" w:cs="Times New Roman"/>
                <w:sz w:val="28"/>
                <w:szCs w:val="28"/>
                <w:lang w:val="en-US"/>
              </w:rPr>
              <w:t>9. Control of Document, Data and Records</w:t>
            </w:r>
          </w:p>
        </w:tc>
        <w:tc>
          <w:tcPr>
            <w:tcW w:w="269" w:type="pct"/>
          </w:tcPr>
          <w:p w14:paraId="5D2AB4AD" w14:textId="27EBBB0C" w:rsidR="00EA0365" w:rsidRPr="00EA0365" w:rsidRDefault="00FA0BE8">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1</w:t>
            </w:r>
            <w:ins w:id="4" w:author="USER1" w:date="2020-07-07T08:41:00Z">
              <w:r w:rsidR="00FE3A63">
                <w:rPr>
                  <w:rFonts w:ascii="Times New Roman" w:eastAsia="Calibri" w:hAnsi="Times New Roman" w:cs="Times New Roman"/>
                  <w:bCs/>
                  <w:sz w:val="28"/>
                  <w:szCs w:val="28"/>
                  <w:lang w:val="en-US"/>
                </w:rPr>
                <w:t>9</w:t>
              </w:r>
            </w:ins>
            <w:del w:id="5" w:author="USER1" w:date="2020-07-07T08:41:00Z">
              <w:r w:rsidR="00EB3A80" w:rsidDel="00FE3A63">
                <w:rPr>
                  <w:rFonts w:ascii="Times New Roman" w:eastAsia="Calibri" w:hAnsi="Times New Roman" w:cs="Times New Roman"/>
                  <w:bCs/>
                  <w:sz w:val="28"/>
                  <w:szCs w:val="28"/>
                  <w:lang w:val="en-US"/>
                </w:rPr>
                <w:delText>8</w:delText>
              </w:r>
            </w:del>
          </w:p>
        </w:tc>
      </w:tr>
      <w:tr w:rsidR="00EA0365" w:rsidRPr="001C68D5" w14:paraId="3A494DD0" w14:textId="77777777" w:rsidTr="00B95388">
        <w:trPr>
          <w:gridAfter w:val="1"/>
          <w:wAfter w:w="71" w:type="pct"/>
          <w:trHeight w:val="492"/>
        </w:trPr>
        <w:tc>
          <w:tcPr>
            <w:tcW w:w="4660" w:type="pct"/>
            <w:vAlign w:val="center"/>
          </w:tcPr>
          <w:p w14:paraId="33C18B76"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lang w:val="en-US"/>
              </w:rPr>
            </w:pPr>
            <w:r w:rsidRPr="00EA0365">
              <w:rPr>
                <w:rFonts w:ascii="Times New Roman" w:eastAsia="Calibri" w:hAnsi="Times New Roman" w:cs="Times New Roman"/>
                <w:sz w:val="28"/>
                <w:szCs w:val="28"/>
                <w:lang w:val="en-US"/>
              </w:rPr>
              <w:t>10. Control of Non-Conformity of Products</w:t>
            </w:r>
          </w:p>
        </w:tc>
        <w:tc>
          <w:tcPr>
            <w:tcW w:w="269" w:type="pct"/>
          </w:tcPr>
          <w:p w14:paraId="2310102D" w14:textId="667C120E" w:rsidR="00EA0365" w:rsidRPr="00EA0365" w:rsidRDefault="00EB3A80">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2</w:t>
            </w:r>
            <w:del w:id="6" w:author="USER1" w:date="2020-07-07T08:42:00Z">
              <w:r w:rsidDel="00FE3A63">
                <w:rPr>
                  <w:rFonts w:ascii="Times New Roman" w:eastAsia="Calibri" w:hAnsi="Times New Roman" w:cs="Times New Roman"/>
                  <w:bCs/>
                  <w:sz w:val="28"/>
                  <w:szCs w:val="28"/>
                  <w:lang w:val="en-US"/>
                </w:rPr>
                <w:delText>0</w:delText>
              </w:r>
            </w:del>
            <w:ins w:id="7" w:author="USER1" w:date="2020-07-07T08:42:00Z">
              <w:r w:rsidR="00FE3A63">
                <w:rPr>
                  <w:rFonts w:ascii="Times New Roman" w:eastAsia="Calibri" w:hAnsi="Times New Roman" w:cs="Times New Roman"/>
                  <w:bCs/>
                  <w:sz w:val="28"/>
                  <w:szCs w:val="28"/>
                  <w:lang w:val="en-US"/>
                </w:rPr>
                <w:t>1</w:t>
              </w:r>
            </w:ins>
          </w:p>
        </w:tc>
      </w:tr>
      <w:tr w:rsidR="00EA0365" w:rsidRPr="001C68D5" w14:paraId="69A37D29" w14:textId="77777777" w:rsidTr="00B95388">
        <w:trPr>
          <w:gridAfter w:val="1"/>
          <w:wAfter w:w="71" w:type="pct"/>
          <w:trHeight w:val="492"/>
        </w:trPr>
        <w:tc>
          <w:tcPr>
            <w:tcW w:w="4660" w:type="pct"/>
            <w:vAlign w:val="center"/>
          </w:tcPr>
          <w:p w14:paraId="293AF8A2"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lang w:val="en-US"/>
              </w:rPr>
            </w:pPr>
            <w:r w:rsidRPr="00EA0365">
              <w:rPr>
                <w:rFonts w:ascii="Times New Roman" w:eastAsia="Calibri" w:hAnsi="Times New Roman" w:cs="Times New Roman"/>
                <w:sz w:val="28"/>
                <w:szCs w:val="28"/>
                <w:lang w:val="en-US"/>
              </w:rPr>
              <w:t>11. Professional Quality and Certification of Personnel</w:t>
            </w:r>
          </w:p>
        </w:tc>
        <w:tc>
          <w:tcPr>
            <w:tcW w:w="269" w:type="pct"/>
          </w:tcPr>
          <w:p w14:paraId="5661310C" w14:textId="220CB609" w:rsidR="00EA0365" w:rsidRPr="00EA0365" w:rsidRDefault="00FA0BE8">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2</w:t>
            </w:r>
            <w:ins w:id="8" w:author="USER1" w:date="2020-07-07T08:42:00Z">
              <w:r w:rsidR="00FE3A63">
                <w:rPr>
                  <w:rFonts w:ascii="Times New Roman" w:eastAsia="Calibri" w:hAnsi="Times New Roman" w:cs="Times New Roman"/>
                  <w:bCs/>
                  <w:sz w:val="28"/>
                  <w:szCs w:val="28"/>
                  <w:lang w:val="en-US"/>
                </w:rPr>
                <w:t>3</w:t>
              </w:r>
            </w:ins>
            <w:del w:id="9" w:author="USER1" w:date="2020-07-07T08:42:00Z">
              <w:r w:rsidR="00EB3A80" w:rsidDel="00FE3A63">
                <w:rPr>
                  <w:rFonts w:ascii="Times New Roman" w:eastAsia="Calibri" w:hAnsi="Times New Roman" w:cs="Times New Roman"/>
                  <w:bCs/>
                  <w:sz w:val="28"/>
                  <w:szCs w:val="28"/>
                  <w:lang w:val="en-US"/>
                </w:rPr>
                <w:delText>2</w:delText>
              </w:r>
            </w:del>
          </w:p>
        </w:tc>
      </w:tr>
      <w:tr w:rsidR="00EA0365" w:rsidRPr="001C68D5" w14:paraId="260CFE91" w14:textId="77777777" w:rsidTr="00B95388">
        <w:trPr>
          <w:gridAfter w:val="1"/>
          <w:wAfter w:w="71" w:type="pct"/>
          <w:trHeight w:val="492"/>
        </w:trPr>
        <w:tc>
          <w:tcPr>
            <w:tcW w:w="4660" w:type="pct"/>
            <w:vAlign w:val="center"/>
          </w:tcPr>
          <w:p w14:paraId="40058C00"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lang w:val="en-US"/>
              </w:rPr>
            </w:pPr>
            <w:r w:rsidRPr="00EA0365">
              <w:rPr>
                <w:rFonts w:ascii="Times New Roman" w:eastAsia="Calibri" w:hAnsi="Times New Roman" w:cs="Times New Roman"/>
                <w:sz w:val="28"/>
                <w:szCs w:val="28"/>
                <w:lang w:val="en-US"/>
              </w:rPr>
              <w:t>12. Assistance: Technical Support to the Company</w:t>
            </w:r>
          </w:p>
        </w:tc>
        <w:tc>
          <w:tcPr>
            <w:tcW w:w="269" w:type="pct"/>
          </w:tcPr>
          <w:p w14:paraId="2FD8AA60" w14:textId="77C1C90C" w:rsidR="00EA0365" w:rsidRPr="00EA0365" w:rsidRDefault="00FA0BE8">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2</w:t>
            </w:r>
            <w:ins w:id="10" w:author="USER1" w:date="2020-07-07T08:42:00Z">
              <w:r w:rsidR="00FE3A63">
                <w:rPr>
                  <w:rFonts w:ascii="Times New Roman" w:eastAsia="Calibri" w:hAnsi="Times New Roman" w:cs="Times New Roman"/>
                  <w:bCs/>
                  <w:sz w:val="28"/>
                  <w:szCs w:val="28"/>
                  <w:lang w:val="en-US"/>
                </w:rPr>
                <w:t>4</w:t>
              </w:r>
            </w:ins>
            <w:del w:id="11" w:author="USER1" w:date="2020-07-07T08:42:00Z">
              <w:r w:rsidR="00EB3A80" w:rsidDel="00FE3A63">
                <w:rPr>
                  <w:rFonts w:ascii="Times New Roman" w:eastAsia="Calibri" w:hAnsi="Times New Roman" w:cs="Times New Roman"/>
                  <w:bCs/>
                  <w:sz w:val="28"/>
                  <w:szCs w:val="28"/>
                  <w:lang w:val="en-US"/>
                </w:rPr>
                <w:delText>3</w:delText>
              </w:r>
            </w:del>
          </w:p>
        </w:tc>
      </w:tr>
      <w:tr w:rsidR="00EA0365" w:rsidRPr="00EA0365" w14:paraId="39A98CC5" w14:textId="77777777" w:rsidTr="00B95388">
        <w:trPr>
          <w:gridAfter w:val="1"/>
          <w:wAfter w:w="71" w:type="pct"/>
          <w:trHeight w:val="492"/>
        </w:trPr>
        <w:tc>
          <w:tcPr>
            <w:tcW w:w="4660" w:type="pct"/>
            <w:vAlign w:val="center"/>
          </w:tcPr>
          <w:p w14:paraId="5B8EC469" w14:textId="77777777" w:rsidR="00EA0365" w:rsidRPr="00EA0365" w:rsidRDefault="00EA0365" w:rsidP="00EA0365">
            <w:pPr>
              <w:spacing w:after="0" w:line="360" w:lineRule="auto"/>
              <w:contextualSpacing/>
              <w:jc w:val="both"/>
              <w:rPr>
                <w:rFonts w:ascii="Times New Roman" w:eastAsia="Calibri" w:hAnsi="Times New Roman" w:cs="Times New Roman"/>
                <w:sz w:val="28"/>
                <w:szCs w:val="28"/>
                <w:lang w:val="en-US"/>
              </w:rPr>
            </w:pPr>
            <w:r w:rsidRPr="00EA0365">
              <w:rPr>
                <w:rFonts w:ascii="Times New Roman" w:eastAsia="Calibri" w:hAnsi="Times New Roman" w:cs="Times New Roman"/>
                <w:sz w:val="28"/>
                <w:szCs w:val="28"/>
                <w:lang w:val="en-US"/>
              </w:rPr>
              <w:t>13. Internal Quality Audits</w:t>
            </w:r>
          </w:p>
        </w:tc>
        <w:tc>
          <w:tcPr>
            <w:tcW w:w="269" w:type="pct"/>
          </w:tcPr>
          <w:p w14:paraId="0F11D1C8" w14:textId="128E1E68" w:rsidR="00EA0365" w:rsidRPr="00EA0365" w:rsidRDefault="00FA0BE8">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2</w:t>
            </w:r>
            <w:ins w:id="12" w:author="USER1" w:date="2020-07-07T08:42:00Z">
              <w:r w:rsidR="00FE3A63">
                <w:rPr>
                  <w:rFonts w:ascii="Times New Roman" w:eastAsia="Calibri" w:hAnsi="Times New Roman" w:cs="Times New Roman"/>
                  <w:bCs/>
                  <w:sz w:val="28"/>
                  <w:szCs w:val="28"/>
                  <w:lang w:val="en-US"/>
                </w:rPr>
                <w:t>4</w:t>
              </w:r>
            </w:ins>
            <w:del w:id="13" w:author="USER1" w:date="2020-07-07T08:42:00Z">
              <w:r w:rsidR="00EB3A80" w:rsidDel="00FE3A63">
                <w:rPr>
                  <w:rFonts w:ascii="Times New Roman" w:eastAsia="Calibri" w:hAnsi="Times New Roman" w:cs="Times New Roman"/>
                  <w:bCs/>
                  <w:sz w:val="28"/>
                  <w:szCs w:val="28"/>
                  <w:lang w:val="en-US"/>
                </w:rPr>
                <w:delText>3</w:delText>
              </w:r>
            </w:del>
          </w:p>
        </w:tc>
      </w:tr>
      <w:tr w:rsidR="00B95388" w:rsidRPr="00EA0365" w14:paraId="1E18FBF4" w14:textId="77777777" w:rsidTr="00B95388">
        <w:trPr>
          <w:gridAfter w:val="1"/>
          <w:wAfter w:w="71" w:type="pct"/>
          <w:trHeight w:val="492"/>
        </w:trPr>
        <w:tc>
          <w:tcPr>
            <w:tcW w:w="4660" w:type="pct"/>
            <w:vAlign w:val="center"/>
          </w:tcPr>
          <w:p w14:paraId="61003555" w14:textId="28723503" w:rsidR="00B95388" w:rsidRPr="00EA0365" w:rsidRDefault="00B95388" w:rsidP="00EA0365">
            <w:pPr>
              <w:spacing w:after="0" w:line="360" w:lineRule="auto"/>
              <w:contextualSpacing/>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Annex</w:t>
            </w:r>
          </w:p>
        </w:tc>
        <w:tc>
          <w:tcPr>
            <w:tcW w:w="269" w:type="pct"/>
          </w:tcPr>
          <w:p w14:paraId="600AEC52" w14:textId="507964D8" w:rsidR="00B95388" w:rsidRDefault="00B95388">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2</w:t>
            </w:r>
            <w:ins w:id="14" w:author="USER1" w:date="2020-07-07T08:42:00Z">
              <w:r w:rsidR="00FE3A63">
                <w:rPr>
                  <w:rFonts w:ascii="Times New Roman" w:eastAsia="Calibri" w:hAnsi="Times New Roman" w:cs="Times New Roman"/>
                  <w:bCs/>
                  <w:sz w:val="28"/>
                  <w:szCs w:val="28"/>
                  <w:lang w:val="en-US"/>
                </w:rPr>
                <w:t>4</w:t>
              </w:r>
            </w:ins>
            <w:del w:id="15" w:author="USER1" w:date="2020-07-07T08:42:00Z">
              <w:r w:rsidDel="00FE3A63">
                <w:rPr>
                  <w:rFonts w:ascii="Times New Roman" w:eastAsia="Calibri" w:hAnsi="Times New Roman" w:cs="Times New Roman"/>
                  <w:bCs/>
                  <w:sz w:val="28"/>
                  <w:szCs w:val="28"/>
                  <w:lang w:val="en-US"/>
                </w:rPr>
                <w:delText>3</w:delText>
              </w:r>
            </w:del>
          </w:p>
        </w:tc>
      </w:tr>
      <w:tr w:rsidR="00B95388" w:rsidRPr="00EA0365" w14:paraId="4024B6D5" w14:textId="77777777" w:rsidTr="00B95388">
        <w:trPr>
          <w:gridAfter w:val="1"/>
          <w:wAfter w:w="71" w:type="pct"/>
          <w:trHeight w:val="492"/>
        </w:trPr>
        <w:tc>
          <w:tcPr>
            <w:tcW w:w="4660" w:type="pct"/>
            <w:vAlign w:val="center"/>
          </w:tcPr>
          <w:p w14:paraId="5D1E1B98" w14:textId="082EA6E8" w:rsidR="00B95388" w:rsidRPr="00EA0365" w:rsidRDefault="00B95388" w:rsidP="00EA0365">
            <w:pPr>
              <w:spacing w:after="0" w:line="360" w:lineRule="auto"/>
              <w:contextualSpacing/>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Annex 1</w:t>
            </w:r>
          </w:p>
        </w:tc>
        <w:tc>
          <w:tcPr>
            <w:tcW w:w="269" w:type="pct"/>
          </w:tcPr>
          <w:p w14:paraId="6715888F" w14:textId="58E9E5FC" w:rsidR="00B95388" w:rsidRDefault="00B95388">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2</w:t>
            </w:r>
            <w:ins w:id="16" w:author="USER1" w:date="2020-07-07T08:42:00Z">
              <w:r w:rsidR="00FE3A63">
                <w:rPr>
                  <w:rFonts w:ascii="Times New Roman" w:eastAsia="Calibri" w:hAnsi="Times New Roman" w:cs="Times New Roman"/>
                  <w:bCs/>
                  <w:sz w:val="28"/>
                  <w:szCs w:val="28"/>
                  <w:lang w:val="en-US"/>
                </w:rPr>
                <w:t>5</w:t>
              </w:r>
            </w:ins>
            <w:del w:id="17" w:author="USER1" w:date="2020-07-07T08:42:00Z">
              <w:r w:rsidDel="00FE3A63">
                <w:rPr>
                  <w:rFonts w:ascii="Times New Roman" w:eastAsia="Calibri" w:hAnsi="Times New Roman" w:cs="Times New Roman"/>
                  <w:bCs/>
                  <w:sz w:val="28"/>
                  <w:szCs w:val="28"/>
                  <w:lang w:val="en-US"/>
                </w:rPr>
                <w:delText>4</w:delText>
              </w:r>
            </w:del>
          </w:p>
        </w:tc>
      </w:tr>
      <w:tr w:rsidR="00B95388" w:rsidRPr="00B95388" w14:paraId="01323322" w14:textId="77777777" w:rsidTr="00B95388">
        <w:trPr>
          <w:gridAfter w:val="1"/>
          <w:wAfter w:w="71" w:type="pct"/>
          <w:trHeight w:val="492"/>
        </w:trPr>
        <w:tc>
          <w:tcPr>
            <w:tcW w:w="4660" w:type="pct"/>
            <w:vAlign w:val="center"/>
          </w:tcPr>
          <w:p w14:paraId="1AA11A13" w14:textId="565F68C7" w:rsidR="00B95388" w:rsidRPr="00B95388" w:rsidRDefault="00B95388" w:rsidP="00EA0365">
            <w:pPr>
              <w:spacing w:after="0" w:line="360" w:lineRule="auto"/>
              <w:contextualSpacing/>
              <w:jc w:val="both"/>
              <w:rPr>
                <w:rFonts w:ascii="Times New Roman" w:eastAsia="Calibri" w:hAnsi="Times New Roman" w:cs="Times New Roman"/>
                <w:i/>
                <w:lang w:val="en-US"/>
              </w:rPr>
            </w:pPr>
            <w:r>
              <w:rPr>
                <w:rFonts w:ascii="Times New Roman" w:eastAsia="Calibri" w:hAnsi="Times New Roman" w:cs="Times New Roman"/>
                <w:i/>
                <w:lang w:val="en-US"/>
              </w:rPr>
              <w:t xml:space="preserve">    </w:t>
            </w:r>
            <w:r w:rsidRPr="00B95388">
              <w:rPr>
                <w:rFonts w:ascii="Times New Roman" w:eastAsia="Calibri" w:hAnsi="Times New Roman" w:cs="Times New Roman"/>
                <w:i/>
                <w:lang w:val="en-US"/>
              </w:rPr>
              <w:t>ISO 9001:2015</w:t>
            </w:r>
          </w:p>
        </w:tc>
        <w:tc>
          <w:tcPr>
            <w:tcW w:w="269" w:type="pct"/>
          </w:tcPr>
          <w:p w14:paraId="317218E7" w14:textId="66997C91" w:rsidR="00B95388" w:rsidRPr="00B95388" w:rsidRDefault="00B95388">
            <w:pPr>
              <w:rPr>
                <w:rFonts w:ascii="Times New Roman" w:eastAsia="Calibri" w:hAnsi="Times New Roman" w:cs="Times New Roman"/>
                <w:bCs/>
                <w:i/>
                <w:lang w:val="en-US"/>
              </w:rPr>
            </w:pPr>
            <w:r>
              <w:rPr>
                <w:rFonts w:ascii="Times New Roman" w:eastAsia="Calibri" w:hAnsi="Times New Roman" w:cs="Times New Roman"/>
                <w:bCs/>
                <w:i/>
                <w:lang w:val="en-US"/>
              </w:rPr>
              <w:t>2</w:t>
            </w:r>
            <w:ins w:id="18" w:author="USER1" w:date="2020-07-07T08:42:00Z">
              <w:r w:rsidR="00FE3A63">
                <w:rPr>
                  <w:rFonts w:ascii="Times New Roman" w:eastAsia="Calibri" w:hAnsi="Times New Roman" w:cs="Times New Roman"/>
                  <w:bCs/>
                  <w:i/>
                  <w:lang w:val="en-US"/>
                </w:rPr>
                <w:t>5</w:t>
              </w:r>
            </w:ins>
            <w:del w:id="19" w:author="USER1" w:date="2020-07-07T08:42:00Z">
              <w:r w:rsidDel="00FE3A63">
                <w:rPr>
                  <w:rFonts w:ascii="Times New Roman" w:eastAsia="Calibri" w:hAnsi="Times New Roman" w:cs="Times New Roman"/>
                  <w:bCs/>
                  <w:i/>
                  <w:lang w:val="en-US"/>
                </w:rPr>
                <w:delText>4</w:delText>
              </w:r>
            </w:del>
          </w:p>
        </w:tc>
      </w:tr>
      <w:tr w:rsidR="00B95388" w:rsidRPr="00EA0365" w14:paraId="1A91B109" w14:textId="77777777" w:rsidTr="00B95388">
        <w:trPr>
          <w:gridAfter w:val="1"/>
          <w:wAfter w:w="71" w:type="pct"/>
          <w:trHeight w:val="492"/>
        </w:trPr>
        <w:tc>
          <w:tcPr>
            <w:tcW w:w="4660" w:type="pct"/>
            <w:vAlign w:val="center"/>
          </w:tcPr>
          <w:p w14:paraId="4A2E3FEF" w14:textId="1C3A301A" w:rsidR="00B95388" w:rsidRPr="00EA0365" w:rsidRDefault="00B95388" w:rsidP="00B95388">
            <w:pPr>
              <w:spacing w:after="0" w:line="360" w:lineRule="auto"/>
              <w:contextualSpacing/>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Annex 2</w:t>
            </w:r>
          </w:p>
        </w:tc>
        <w:tc>
          <w:tcPr>
            <w:tcW w:w="269" w:type="pct"/>
          </w:tcPr>
          <w:p w14:paraId="6B5798E6" w14:textId="505F18BA" w:rsidR="00B95388" w:rsidRDefault="00B95388">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2</w:t>
            </w:r>
            <w:del w:id="20" w:author="USER1" w:date="2020-07-07T08:43:00Z">
              <w:r w:rsidDel="00FE3A63">
                <w:rPr>
                  <w:rFonts w:ascii="Times New Roman" w:eastAsia="Calibri" w:hAnsi="Times New Roman" w:cs="Times New Roman"/>
                  <w:bCs/>
                  <w:sz w:val="28"/>
                  <w:szCs w:val="28"/>
                  <w:lang w:val="en-US"/>
                </w:rPr>
                <w:delText>5</w:delText>
              </w:r>
            </w:del>
            <w:ins w:id="21" w:author="USER1" w:date="2020-07-07T08:43:00Z">
              <w:r w:rsidR="00FE3A63">
                <w:rPr>
                  <w:rFonts w:ascii="Times New Roman" w:eastAsia="Calibri" w:hAnsi="Times New Roman" w:cs="Times New Roman"/>
                  <w:bCs/>
                  <w:sz w:val="28"/>
                  <w:szCs w:val="28"/>
                  <w:lang w:val="en-US"/>
                </w:rPr>
                <w:t>6</w:t>
              </w:r>
            </w:ins>
          </w:p>
        </w:tc>
      </w:tr>
      <w:tr w:rsidR="00B95388" w:rsidRPr="00B95388" w14:paraId="0CE70805" w14:textId="77777777" w:rsidTr="003C1DFF">
        <w:trPr>
          <w:gridAfter w:val="1"/>
          <w:wAfter w:w="71" w:type="pct"/>
          <w:trHeight w:val="492"/>
        </w:trPr>
        <w:tc>
          <w:tcPr>
            <w:tcW w:w="4660" w:type="pct"/>
            <w:vAlign w:val="center"/>
          </w:tcPr>
          <w:p w14:paraId="53AFDAB3" w14:textId="4AD1327C" w:rsidR="00B95388" w:rsidRPr="00B95388" w:rsidRDefault="00B95388" w:rsidP="00B95388">
            <w:pPr>
              <w:spacing w:after="0" w:line="360" w:lineRule="auto"/>
              <w:contextualSpacing/>
              <w:jc w:val="both"/>
              <w:rPr>
                <w:rFonts w:ascii="Times New Roman" w:eastAsia="Calibri" w:hAnsi="Times New Roman" w:cs="Times New Roman"/>
                <w:i/>
                <w:lang w:val="en-US"/>
              </w:rPr>
            </w:pPr>
            <w:r>
              <w:rPr>
                <w:rFonts w:ascii="Times New Roman" w:eastAsia="Calibri" w:hAnsi="Times New Roman" w:cs="Times New Roman"/>
                <w:i/>
                <w:lang w:val="en-US"/>
              </w:rPr>
              <w:t xml:space="preserve">    Specifications and Guidelines</w:t>
            </w:r>
          </w:p>
        </w:tc>
        <w:tc>
          <w:tcPr>
            <w:tcW w:w="269" w:type="pct"/>
          </w:tcPr>
          <w:p w14:paraId="1C65EAA2" w14:textId="50365430" w:rsidR="00B95388" w:rsidRPr="00B95388" w:rsidRDefault="00B95388" w:rsidP="003C1DFF">
            <w:pPr>
              <w:rPr>
                <w:rFonts w:ascii="Times New Roman" w:eastAsia="Calibri" w:hAnsi="Times New Roman" w:cs="Times New Roman"/>
                <w:bCs/>
                <w:i/>
                <w:lang w:val="en-US"/>
              </w:rPr>
            </w:pPr>
            <w:r>
              <w:rPr>
                <w:rFonts w:ascii="Times New Roman" w:eastAsia="Calibri" w:hAnsi="Times New Roman" w:cs="Times New Roman"/>
                <w:bCs/>
                <w:i/>
                <w:lang w:val="en-US"/>
              </w:rPr>
              <w:t>2</w:t>
            </w:r>
            <w:ins w:id="22" w:author="USER1" w:date="2020-07-07T08:43:00Z">
              <w:r w:rsidR="00FE3A63">
                <w:rPr>
                  <w:rFonts w:ascii="Times New Roman" w:eastAsia="Calibri" w:hAnsi="Times New Roman" w:cs="Times New Roman"/>
                  <w:bCs/>
                  <w:i/>
                  <w:lang w:val="en-US"/>
                </w:rPr>
                <w:t>6</w:t>
              </w:r>
            </w:ins>
            <w:del w:id="23" w:author="USER1" w:date="2020-07-07T08:43:00Z">
              <w:r w:rsidDel="00FE3A63">
                <w:rPr>
                  <w:rFonts w:ascii="Times New Roman" w:eastAsia="Calibri" w:hAnsi="Times New Roman" w:cs="Times New Roman"/>
                  <w:bCs/>
                  <w:i/>
                  <w:lang w:val="en-US"/>
                </w:rPr>
                <w:delText>5</w:delText>
              </w:r>
            </w:del>
          </w:p>
        </w:tc>
      </w:tr>
      <w:tr w:rsidR="00B95388" w:rsidRPr="00EA0365" w14:paraId="32E194F6" w14:textId="77777777" w:rsidTr="003C1DFF">
        <w:trPr>
          <w:gridAfter w:val="1"/>
          <w:wAfter w:w="71" w:type="pct"/>
          <w:trHeight w:val="492"/>
        </w:trPr>
        <w:tc>
          <w:tcPr>
            <w:tcW w:w="4660" w:type="pct"/>
            <w:vAlign w:val="center"/>
          </w:tcPr>
          <w:p w14:paraId="2767794E" w14:textId="453FF984" w:rsidR="00B95388" w:rsidRPr="00EA0365" w:rsidRDefault="00B95388" w:rsidP="00B95388">
            <w:pPr>
              <w:spacing w:after="0" w:line="360" w:lineRule="auto"/>
              <w:contextualSpacing/>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Annex 3</w:t>
            </w:r>
          </w:p>
        </w:tc>
        <w:tc>
          <w:tcPr>
            <w:tcW w:w="269" w:type="pct"/>
          </w:tcPr>
          <w:p w14:paraId="47A57E0D" w14:textId="56734854" w:rsidR="00B95388" w:rsidRDefault="00B95388" w:rsidP="003C1DFF">
            <w:pPr>
              <w:rPr>
                <w:rFonts w:ascii="Times New Roman" w:eastAsia="Calibri" w:hAnsi="Times New Roman" w:cs="Times New Roman"/>
                <w:bCs/>
                <w:sz w:val="28"/>
                <w:szCs w:val="28"/>
                <w:lang w:val="en-US"/>
              </w:rPr>
            </w:pPr>
            <w:r>
              <w:rPr>
                <w:rFonts w:ascii="Times New Roman" w:eastAsia="Calibri" w:hAnsi="Times New Roman" w:cs="Times New Roman"/>
                <w:bCs/>
                <w:sz w:val="28"/>
                <w:szCs w:val="28"/>
                <w:lang w:val="en-US"/>
              </w:rPr>
              <w:t>2</w:t>
            </w:r>
            <w:ins w:id="24" w:author="USER1" w:date="2020-07-07T08:43:00Z">
              <w:r w:rsidR="00FE3A63">
                <w:rPr>
                  <w:rFonts w:ascii="Times New Roman" w:eastAsia="Calibri" w:hAnsi="Times New Roman" w:cs="Times New Roman"/>
                  <w:bCs/>
                  <w:sz w:val="28"/>
                  <w:szCs w:val="28"/>
                  <w:lang w:val="en-US"/>
                </w:rPr>
                <w:t>8</w:t>
              </w:r>
            </w:ins>
            <w:del w:id="25" w:author="USER1" w:date="2020-07-07T08:43:00Z">
              <w:r w:rsidDel="00FE3A63">
                <w:rPr>
                  <w:rFonts w:ascii="Times New Roman" w:eastAsia="Calibri" w:hAnsi="Times New Roman" w:cs="Times New Roman"/>
                  <w:bCs/>
                  <w:sz w:val="28"/>
                  <w:szCs w:val="28"/>
                  <w:lang w:val="en-US"/>
                </w:rPr>
                <w:delText>7</w:delText>
              </w:r>
            </w:del>
          </w:p>
        </w:tc>
      </w:tr>
      <w:tr w:rsidR="00B95388" w:rsidRPr="00B95388" w14:paraId="355BD20F" w14:textId="77777777" w:rsidTr="003C1DFF">
        <w:trPr>
          <w:gridAfter w:val="1"/>
          <w:wAfter w:w="71" w:type="pct"/>
          <w:trHeight w:val="492"/>
        </w:trPr>
        <w:tc>
          <w:tcPr>
            <w:tcW w:w="4660" w:type="pct"/>
            <w:vAlign w:val="center"/>
          </w:tcPr>
          <w:p w14:paraId="64EE9A9E" w14:textId="720E9DA8" w:rsidR="00B95388" w:rsidRPr="00B95388" w:rsidRDefault="00B95388" w:rsidP="00B95388">
            <w:pPr>
              <w:spacing w:after="0" w:line="360" w:lineRule="auto"/>
              <w:contextualSpacing/>
              <w:jc w:val="both"/>
              <w:rPr>
                <w:rFonts w:ascii="Times New Roman" w:eastAsia="Calibri" w:hAnsi="Times New Roman" w:cs="Times New Roman"/>
                <w:i/>
                <w:lang w:val="en-US"/>
              </w:rPr>
            </w:pPr>
            <w:r>
              <w:rPr>
                <w:rFonts w:ascii="Times New Roman" w:eastAsia="Calibri" w:hAnsi="Times New Roman" w:cs="Times New Roman"/>
                <w:i/>
                <w:lang w:val="en-US"/>
              </w:rPr>
              <w:t xml:space="preserve">    List of abbreviations</w:t>
            </w:r>
          </w:p>
        </w:tc>
        <w:tc>
          <w:tcPr>
            <w:tcW w:w="269" w:type="pct"/>
          </w:tcPr>
          <w:p w14:paraId="30AE9A22" w14:textId="0910F0E6" w:rsidR="00B95388" w:rsidRPr="00B95388" w:rsidRDefault="00B95388" w:rsidP="003C1DFF">
            <w:pPr>
              <w:rPr>
                <w:rFonts w:ascii="Times New Roman" w:eastAsia="Calibri" w:hAnsi="Times New Roman" w:cs="Times New Roman"/>
                <w:bCs/>
                <w:i/>
                <w:lang w:val="en-US"/>
              </w:rPr>
            </w:pPr>
            <w:r>
              <w:rPr>
                <w:rFonts w:ascii="Times New Roman" w:eastAsia="Calibri" w:hAnsi="Times New Roman" w:cs="Times New Roman"/>
                <w:bCs/>
                <w:i/>
                <w:lang w:val="en-US"/>
              </w:rPr>
              <w:t>2</w:t>
            </w:r>
            <w:ins w:id="26" w:author="USER1" w:date="2020-07-07T08:43:00Z">
              <w:r w:rsidR="00FE3A63">
                <w:rPr>
                  <w:rFonts w:ascii="Times New Roman" w:eastAsia="Calibri" w:hAnsi="Times New Roman" w:cs="Times New Roman"/>
                  <w:bCs/>
                  <w:i/>
                  <w:lang w:val="en-US"/>
                </w:rPr>
                <w:t>8</w:t>
              </w:r>
            </w:ins>
            <w:del w:id="27" w:author="USER1" w:date="2020-07-07T08:43:00Z">
              <w:r w:rsidDel="00FE3A63">
                <w:rPr>
                  <w:rFonts w:ascii="Times New Roman" w:eastAsia="Calibri" w:hAnsi="Times New Roman" w:cs="Times New Roman"/>
                  <w:bCs/>
                  <w:i/>
                  <w:lang w:val="en-US"/>
                </w:rPr>
                <w:delText>7</w:delText>
              </w:r>
            </w:del>
          </w:p>
        </w:tc>
      </w:tr>
    </w:tbl>
    <w:p w14:paraId="0FFC3193" w14:textId="77777777" w:rsidR="00EA0365" w:rsidRDefault="00EA0365">
      <w:pPr>
        <w:rPr>
          <w:rFonts w:ascii="Times New Roman" w:hAnsi="Times New Roman" w:cs="Times New Roman"/>
          <w:sz w:val="24"/>
          <w:szCs w:val="24"/>
          <w:lang w:val="en-US"/>
        </w:rPr>
      </w:pPr>
    </w:p>
    <w:p w14:paraId="590691EB" w14:textId="77777777" w:rsidR="00EA0365" w:rsidRDefault="00EA036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C18C314" w14:textId="77777777" w:rsidR="00EA0365" w:rsidRPr="003C0F18" w:rsidRDefault="00EA0365">
      <w:pPr>
        <w:rPr>
          <w:rFonts w:ascii="Times New Roman" w:hAnsi="Times New Roman" w:cs="Times New Roman"/>
          <w:b/>
          <w:sz w:val="28"/>
          <w:szCs w:val="28"/>
          <w:lang w:val="en-US"/>
        </w:rPr>
      </w:pPr>
      <w:r w:rsidRPr="003C0F18">
        <w:rPr>
          <w:rFonts w:ascii="Times New Roman" w:hAnsi="Times New Roman" w:cs="Times New Roman"/>
          <w:b/>
          <w:sz w:val="28"/>
          <w:szCs w:val="28"/>
          <w:lang w:val="en-US"/>
        </w:rPr>
        <w:lastRenderedPageBreak/>
        <w:t>Preamble</w:t>
      </w:r>
    </w:p>
    <w:p w14:paraId="0D00C6E3" w14:textId="64331AAA" w:rsidR="00EA0365" w:rsidRDefault="00EA0365" w:rsidP="00335956">
      <w:pPr>
        <w:jc w:val="both"/>
        <w:rPr>
          <w:rFonts w:ascii="Times New Roman" w:hAnsi="Times New Roman" w:cs="Times New Roman"/>
          <w:sz w:val="24"/>
          <w:szCs w:val="24"/>
          <w:lang w:val="en-US"/>
        </w:rPr>
      </w:pPr>
      <w:r w:rsidRPr="00EA0365">
        <w:rPr>
          <w:rFonts w:ascii="Times New Roman" w:hAnsi="Times New Roman" w:cs="Times New Roman"/>
          <w:sz w:val="24"/>
          <w:szCs w:val="24"/>
          <w:lang w:val="en-US"/>
        </w:rPr>
        <w:t xml:space="preserve">This document defines the Quality Plan (QP) applied by </w:t>
      </w:r>
      <w:r>
        <w:rPr>
          <w:rFonts w:ascii="Times New Roman" w:hAnsi="Times New Roman" w:cs="Times New Roman"/>
          <w:sz w:val="24"/>
          <w:szCs w:val="24"/>
          <w:lang w:val="en-US"/>
        </w:rPr>
        <w:t>ITEP</w:t>
      </w:r>
      <w:r w:rsidRPr="00EA0365">
        <w:rPr>
          <w:rFonts w:ascii="Times New Roman" w:hAnsi="Times New Roman" w:cs="Times New Roman"/>
          <w:sz w:val="24"/>
          <w:szCs w:val="24"/>
          <w:lang w:val="en-US"/>
        </w:rPr>
        <w:t xml:space="preserve"> for the design, production,</w:t>
      </w:r>
      <w:r>
        <w:rPr>
          <w:rFonts w:ascii="Times New Roman" w:hAnsi="Times New Roman" w:cs="Times New Roman"/>
          <w:sz w:val="24"/>
          <w:szCs w:val="24"/>
          <w:lang w:val="en-US"/>
        </w:rPr>
        <w:t xml:space="preserve"> </w:t>
      </w:r>
      <w:r w:rsidRPr="00EA0365">
        <w:rPr>
          <w:rFonts w:ascii="Times New Roman" w:hAnsi="Times New Roman" w:cs="Times New Roman"/>
          <w:sz w:val="24"/>
          <w:szCs w:val="24"/>
          <w:lang w:val="en-US"/>
        </w:rPr>
        <w:t xml:space="preserve">measurements, storage and transportation of </w:t>
      </w:r>
      <w:r w:rsidR="006F74DD" w:rsidRPr="006F74DD">
        <w:rPr>
          <w:rFonts w:ascii="Times New Roman" w:hAnsi="Times New Roman" w:cs="Times New Roman"/>
          <w:sz w:val="24"/>
          <w:szCs w:val="24"/>
          <w:lang w:val="en-US"/>
        </w:rPr>
        <w:t xml:space="preserve">the Beam Diagnostic (BD) component Tune and Longitudinal diagnostics, </w:t>
      </w:r>
      <w:r>
        <w:rPr>
          <w:rFonts w:ascii="Times New Roman" w:hAnsi="Times New Roman" w:cs="Times New Roman"/>
          <w:sz w:val="24"/>
          <w:szCs w:val="24"/>
          <w:lang w:val="en-US"/>
        </w:rPr>
        <w:t>S</w:t>
      </w:r>
      <w:r w:rsidR="006F74DD">
        <w:rPr>
          <w:rFonts w:ascii="Times New Roman" w:hAnsi="Times New Roman" w:cs="Times New Roman"/>
          <w:sz w:val="24"/>
          <w:szCs w:val="24"/>
          <w:lang w:val="en-US"/>
        </w:rPr>
        <w:t>c</w:t>
      </w:r>
      <w:r>
        <w:rPr>
          <w:rFonts w:ascii="Times New Roman" w:hAnsi="Times New Roman" w:cs="Times New Roman"/>
          <w:sz w:val="24"/>
          <w:szCs w:val="24"/>
          <w:lang w:val="en-US"/>
        </w:rPr>
        <w:t>hottky Pickup</w:t>
      </w:r>
      <w:r w:rsidRPr="0085553C">
        <w:rPr>
          <w:rFonts w:ascii="Times New Roman" w:hAnsi="Times New Roman" w:cs="Times New Roman"/>
          <w:sz w:val="24"/>
          <w:szCs w:val="24"/>
          <w:lang w:val="en-US"/>
        </w:rPr>
        <w:t xml:space="preserve"> </w:t>
      </w:r>
      <w:r w:rsidRPr="00EA0365">
        <w:rPr>
          <w:rFonts w:ascii="Times New Roman" w:hAnsi="Times New Roman" w:cs="Times New Roman"/>
          <w:sz w:val="24"/>
          <w:szCs w:val="24"/>
          <w:lang w:val="en-US"/>
        </w:rPr>
        <w:t>for the FAIR</w:t>
      </w:r>
      <w:r>
        <w:rPr>
          <w:rFonts w:ascii="Times New Roman" w:hAnsi="Times New Roman" w:cs="Times New Roman"/>
          <w:sz w:val="24"/>
          <w:szCs w:val="24"/>
          <w:lang w:val="en-US"/>
        </w:rPr>
        <w:t xml:space="preserve"> </w:t>
      </w:r>
      <w:r w:rsidRPr="00EA0365">
        <w:rPr>
          <w:rFonts w:ascii="Times New Roman" w:hAnsi="Times New Roman" w:cs="Times New Roman"/>
          <w:sz w:val="24"/>
          <w:szCs w:val="24"/>
          <w:lang w:val="en-US"/>
        </w:rPr>
        <w:t>Collector Ring (CR) System.</w:t>
      </w:r>
    </w:p>
    <w:p w14:paraId="71DAA63D" w14:textId="686405BF" w:rsidR="00EA0365" w:rsidRDefault="00EA0365" w:rsidP="00335956">
      <w:pPr>
        <w:jc w:val="both"/>
        <w:rPr>
          <w:rFonts w:ascii="Times New Roman" w:hAnsi="Times New Roman" w:cs="Times New Roman"/>
          <w:sz w:val="24"/>
          <w:szCs w:val="24"/>
          <w:lang w:val="en-US"/>
        </w:rPr>
      </w:pPr>
      <w:r>
        <w:rPr>
          <w:rFonts w:ascii="Times New Roman" w:hAnsi="Times New Roman" w:cs="Times New Roman"/>
          <w:sz w:val="24"/>
          <w:szCs w:val="24"/>
          <w:lang w:val="en-US"/>
        </w:rPr>
        <w:t>ITEP</w:t>
      </w:r>
      <w:r w:rsidRPr="00EA0365">
        <w:rPr>
          <w:rFonts w:ascii="Times New Roman" w:hAnsi="Times New Roman" w:cs="Times New Roman"/>
          <w:sz w:val="24"/>
          <w:szCs w:val="24"/>
          <w:lang w:val="en-US"/>
        </w:rPr>
        <w:t xml:space="preserve"> Quality Policy will be applied at all stages of the FAIR Contract No. </w:t>
      </w:r>
      <w:r w:rsidR="00B5237E" w:rsidRPr="003C0F18">
        <w:rPr>
          <w:rFonts w:ascii="Times New Roman" w:hAnsi="Times New Roman" w:cs="Times New Roman"/>
          <w:sz w:val="24"/>
          <w:szCs w:val="24"/>
          <w:lang w:val="en-US"/>
        </w:rPr>
        <w:t>CC2.5.6.3.1</w:t>
      </w:r>
      <w:r>
        <w:rPr>
          <w:rFonts w:ascii="Times New Roman" w:hAnsi="Times New Roman" w:cs="Times New Roman"/>
          <w:sz w:val="24"/>
          <w:szCs w:val="24"/>
          <w:lang w:val="en-US"/>
        </w:rPr>
        <w:t xml:space="preserve"> </w:t>
      </w:r>
      <w:r w:rsidRPr="00EA0365">
        <w:rPr>
          <w:rFonts w:ascii="Times New Roman" w:hAnsi="Times New Roman" w:cs="Times New Roman"/>
          <w:sz w:val="24"/>
          <w:szCs w:val="24"/>
          <w:lang w:val="en-US"/>
        </w:rPr>
        <w:t>to</w:t>
      </w:r>
      <w:r>
        <w:rPr>
          <w:rFonts w:ascii="Times New Roman" w:hAnsi="Times New Roman" w:cs="Times New Roman"/>
          <w:sz w:val="24"/>
          <w:szCs w:val="24"/>
          <w:lang w:val="en-US"/>
        </w:rPr>
        <w:t xml:space="preserve"> </w:t>
      </w:r>
      <w:r w:rsidRPr="00EA0365">
        <w:rPr>
          <w:rFonts w:ascii="Times New Roman" w:hAnsi="Times New Roman" w:cs="Times New Roman"/>
          <w:sz w:val="24"/>
          <w:szCs w:val="24"/>
          <w:lang w:val="en-US"/>
        </w:rPr>
        <w:t>provide adequate control and management procedures leading to successful acceptance and</w:t>
      </w:r>
      <w:r>
        <w:rPr>
          <w:rFonts w:ascii="Times New Roman" w:hAnsi="Times New Roman" w:cs="Times New Roman"/>
          <w:sz w:val="24"/>
          <w:szCs w:val="24"/>
          <w:lang w:val="en-US"/>
        </w:rPr>
        <w:t xml:space="preserve"> </w:t>
      </w:r>
      <w:r w:rsidRPr="00EA0365">
        <w:rPr>
          <w:rFonts w:ascii="Times New Roman" w:hAnsi="Times New Roman" w:cs="Times New Roman"/>
          <w:sz w:val="24"/>
          <w:szCs w:val="24"/>
          <w:lang w:val="en-US"/>
        </w:rPr>
        <w:t>commissioning of the Collaboration Contract (CC).</w:t>
      </w:r>
    </w:p>
    <w:p w14:paraId="6C285FB4" w14:textId="77777777" w:rsidR="0085553C" w:rsidRDefault="0085553C">
      <w:pPr>
        <w:rPr>
          <w:rFonts w:ascii="Times New Roman" w:hAnsi="Times New Roman" w:cs="Times New Roman"/>
          <w:sz w:val="24"/>
          <w:szCs w:val="24"/>
          <w:lang w:val="en-US"/>
        </w:rPr>
      </w:pPr>
    </w:p>
    <w:p w14:paraId="63EC6BCF" w14:textId="77777777" w:rsidR="00EA0365" w:rsidRDefault="00EA036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FF0C1EE" w14:textId="77777777" w:rsidR="00EA0365" w:rsidRPr="003C0F18" w:rsidRDefault="00FD1512" w:rsidP="003C0F18">
      <w:pPr>
        <w:pStyle w:val="a4"/>
        <w:numPr>
          <w:ilvl w:val="0"/>
          <w:numId w:val="3"/>
        </w:numPr>
        <w:ind w:left="0" w:firstLine="0"/>
        <w:rPr>
          <w:rFonts w:ascii="Times New Roman" w:hAnsi="Times New Roman" w:cs="Times New Roman"/>
          <w:b/>
          <w:sz w:val="28"/>
          <w:szCs w:val="28"/>
          <w:lang w:val="en-US"/>
        </w:rPr>
      </w:pPr>
      <w:r w:rsidRPr="003C0F18">
        <w:rPr>
          <w:rFonts w:ascii="Times New Roman" w:hAnsi="Times New Roman" w:cs="Times New Roman"/>
          <w:b/>
          <w:sz w:val="28"/>
          <w:szCs w:val="28"/>
          <w:lang w:val="en-US"/>
        </w:rPr>
        <w:lastRenderedPageBreak/>
        <w:t>Scope and goals of the Quality Plan</w:t>
      </w:r>
    </w:p>
    <w:p w14:paraId="524CD094" w14:textId="27462005" w:rsidR="00EA0365" w:rsidRDefault="00FD1512" w:rsidP="00335956">
      <w:pPr>
        <w:jc w:val="both"/>
        <w:rPr>
          <w:rFonts w:ascii="Times New Roman" w:hAnsi="Times New Roman" w:cs="Times New Roman"/>
          <w:sz w:val="24"/>
          <w:szCs w:val="24"/>
          <w:lang w:val="en-US"/>
        </w:rPr>
      </w:pPr>
      <w:r w:rsidRPr="00FD1512">
        <w:rPr>
          <w:rFonts w:ascii="Times New Roman" w:hAnsi="Times New Roman" w:cs="Times New Roman"/>
          <w:sz w:val="24"/>
          <w:szCs w:val="24"/>
          <w:lang w:val="en-US"/>
        </w:rPr>
        <w:t>The Quality Plan applies to preliminary design, final design, manufacturing, factory tests and</w:t>
      </w:r>
      <w:r>
        <w:rPr>
          <w:rFonts w:ascii="Times New Roman" w:hAnsi="Times New Roman" w:cs="Times New Roman"/>
          <w:sz w:val="24"/>
          <w:szCs w:val="24"/>
          <w:lang w:val="en-US"/>
        </w:rPr>
        <w:t xml:space="preserve"> </w:t>
      </w:r>
      <w:r w:rsidRPr="00FD1512">
        <w:rPr>
          <w:rFonts w:ascii="Times New Roman" w:hAnsi="Times New Roman" w:cs="Times New Roman"/>
          <w:sz w:val="24"/>
          <w:szCs w:val="24"/>
          <w:lang w:val="en-US"/>
        </w:rPr>
        <w:t xml:space="preserve">inspections, delivery, final acceptance associated with the </w:t>
      </w:r>
      <w:r w:rsidR="00FC0B9D">
        <w:rPr>
          <w:rFonts w:ascii="Times New Roman" w:hAnsi="Times New Roman" w:cs="Times New Roman"/>
          <w:sz w:val="24"/>
          <w:szCs w:val="24"/>
          <w:lang w:val="en-US"/>
        </w:rPr>
        <w:t>s</w:t>
      </w:r>
      <w:r w:rsidR="00CC469E">
        <w:rPr>
          <w:rFonts w:ascii="Times New Roman" w:hAnsi="Times New Roman" w:cs="Times New Roman"/>
          <w:sz w:val="24"/>
          <w:szCs w:val="24"/>
          <w:lang w:val="en-US"/>
        </w:rPr>
        <w:t>c</w:t>
      </w:r>
      <w:r>
        <w:rPr>
          <w:rFonts w:ascii="Times New Roman" w:hAnsi="Times New Roman" w:cs="Times New Roman"/>
          <w:sz w:val="24"/>
          <w:szCs w:val="24"/>
          <w:lang w:val="en-US"/>
        </w:rPr>
        <w:t xml:space="preserve">hottky </w:t>
      </w:r>
      <w:r w:rsidR="00FC0B9D">
        <w:rPr>
          <w:rFonts w:ascii="Times New Roman" w:hAnsi="Times New Roman" w:cs="Times New Roman"/>
          <w:sz w:val="24"/>
          <w:szCs w:val="24"/>
          <w:lang w:val="en-US"/>
        </w:rPr>
        <w:t>p</w:t>
      </w:r>
      <w:r>
        <w:rPr>
          <w:rFonts w:ascii="Times New Roman" w:hAnsi="Times New Roman" w:cs="Times New Roman"/>
          <w:sz w:val="24"/>
          <w:szCs w:val="24"/>
          <w:lang w:val="en-US"/>
        </w:rPr>
        <w:t>ickup</w:t>
      </w:r>
      <w:r w:rsidRPr="00FD1512">
        <w:rPr>
          <w:rFonts w:ascii="Times New Roman" w:hAnsi="Times New Roman" w:cs="Times New Roman"/>
          <w:sz w:val="24"/>
          <w:szCs w:val="24"/>
          <w:lang w:val="en-US"/>
        </w:rPr>
        <w:t xml:space="preserve"> for</w:t>
      </w:r>
      <w:r>
        <w:rPr>
          <w:rFonts w:ascii="Times New Roman" w:hAnsi="Times New Roman" w:cs="Times New Roman"/>
          <w:sz w:val="24"/>
          <w:szCs w:val="24"/>
          <w:lang w:val="en-US"/>
        </w:rPr>
        <w:t xml:space="preserve"> </w:t>
      </w:r>
      <w:r w:rsidRPr="00FD1512">
        <w:rPr>
          <w:rFonts w:ascii="Times New Roman" w:hAnsi="Times New Roman" w:cs="Times New Roman"/>
          <w:sz w:val="24"/>
          <w:szCs w:val="24"/>
          <w:lang w:val="en-US"/>
        </w:rPr>
        <w:t>the FAIR Collector Ring (CR) System.</w:t>
      </w:r>
    </w:p>
    <w:p w14:paraId="67EAA730" w14:textId="77777777" w:rsidR="00FD1512" w:rsidRDefault="00FD1512" w:rsidP="00335956">
      <w:pPr>
        <w:spacing w:after="0"/>
        <w:jc w:val="both"/>
        <w:rPr>
          <w:rFonts w:ascii="Times New Roman" w:hAnsi="Times New Roman" w:cs="Times New Roman"/>
          <w:sz w:val="24"/>
          <w:szCs w:val="24"/>
          <w:lang w:val="en-US"/>
        </w:rPr>
      </w:pPr>
      <w:r w:rsidRPr="00FD1512">
        <w:rPr>
          <w:rFonts w:ascii="Times New Roman" w:hAnsi="Times New Roman" w:cs="Times New Roman"/>
          <w:sz w:val="24"/>
          <w:szCs w:val="24"/>
          <w:lang w:val="en-US"/>
        </w:rPr>
        <w:t>Comprises items related to the Work Packages: PSP 2.5.6.</w:t>
      </w:r>
      <w:r>
        <w:rPr>
          <w:rFonts w:ascii="Times New Roman" w:hAnsi="Times New Roman" w:cs="Times New Roman"/>
          <w:sz w:val="24"/>
          <w:szCs w:val="24"/>
          <w:lang w:val="en-US"/>
        </w:rPr>
        <w:t>3</w:t>
      </w:r>
      <w:r w:rsidRPr="00FD1512">
        <w:rPr>
          <w:rFonts w:ascii="Times New Roman" w:hAnsi="Times New Roman" w:cs="Times New Roman"/>
          <w:sz w:val="24"/>
          <w:szCs w:val="24"/>
          <w:lang w:val="en-US"/>
        </w:rPr>
        <w:t>.</w:t>
      </w:r>
      <w:r>
        <w:rPr>
          <w:rFonts w:ascii="Times New Roman" w:hAnsi="Times New Roman" w:cs="Times New Roman"/>
          <w:sz w:val="24"/>
          <w:szCs w:val="24"/>
          <w:lang w:val="en-US"/>
        </w:rPr>
        <w:t>2</w:t>
      </w:r>
      <w:r w:rsidRPr="00FD1512">
        <w:rPr>
          <w:rFonts w:ascii="Times New Roman" w:hAnsi="Times New Roman" w:cs="Times New Roman"/>
          <w:sz w:val="24"/>
          <w:szCs w:val="24"/>
          <w:lang w:val="en-US"/>
        </w:rPr>
        <w:t>.</w:t>
      </w:r>
    </w:p>
    <w:p w14:paraId="301CCC15" w14:textId="551DBD12" w:rsidR="00FD1512" w:rsidRPr="00AC4AA3" w:rsidRDefault="00FD1512" w:rsidP="00335956">
      <w:pPr>
        <w:jc w:val="both"/>
        <w:rPr>
          <w:rFonts w:ascii="Times New Roman" w:hAnsi="Times New Roman" w:cs="Times New Roman"/>
          <w:b/>
          <w:sz w:val="24"/>
          <w:szCs w:val="24"/>
          <w:lang w:val="en-US"/>
        </w:rPr>
      </w:pPr>
      <w:r w:rsidRPr="00FD1512">
        <w:rPr>
          <w:rFonts w:ascii="Times New Roman" w:hAnsi="Times New Roman" w:cs="Times New Roman"/>
          <w:sz w:val="24"/>
          <w:szCs w:val="24"/>
          <w:lang w:val="en-US"/>
        </w:rPr>
        <w:t xml:space="preserve">The detailed information about </w:t>
      </w:r>
      <w:r w:rsidR="00CC469E">
        <w:rPr>
          <w:rFonts w:ascii="Times New Roman" w:hAnsi="Times New Roman" w:cs="Times New Roman"/>
          <w:sz w:val="24"/>
          <w:szCs w:val="24"/>
          <w:lang w:val="en-US"/>
        </w:rPr>
        <w:t>Schottky Pickup</w:t>
      </w:r>
      <w:r w:rsidR="00CC469E" w:rsidRPr="00FD1512">
        <w:rPr>
          <w:rFonts w:ascii="Times New Roman" w:hAnsi="Times New Roman" w:cs="Times New Roman"/>
          <w:sz w:val="24"/>
          <w:szCs w:val="24"/>
          <w:lang w:val="en-US"/>
        </w:rPr>
        <w:t xml:space="preserve"> </w:t>
      </w:r>
      <w:r w:rsidRPr="00FD1512">
        <w:rPr>
          <w:rFonts w:ascii="Times New Roman" w:hAnsi="Times New Roman" w:cs="Times New Roman"/>
          <w:sz w:val="24"/>
          <w:szCs w:val="24"/>
          <w:lang w:val="en-US"/>
        </w:rPr>
        <w:t>for the Collector Ring (CR) is</w:t>
      </w:r>
      <w:r>
        <w:rPr>
          <w:rFonts w:ascii="Times New Roman" w:hAnsi="Times New Roman" w:cs="Times New Roman"/>
          <w:sz w:val="24"/>
          <w:szCs w:val="24"/>
          <w:lang w:val="en-US"/>
        </w:rPr>
        <w:t xml:space="preserve"> </w:t>
      </w:r>
      <w:r w:rsidRPr="00FD1512">
        <w:rPr>
          <w:rFonts w:ascii="Times New Roman" w:hAnsi="Times New Roman" w:cs="Times New Roman"/>
          <w:sz w:val="24"/>
          <w:szCs w:val="24"/>
          <w:lang w:val="en-US"/>
        </w:rPr>
        <w:t xml:space="preserve">described in detailed specification – </w:t>
      </w:r>
      <w:r w:rsidR="00CC469E" w:rsidRPr="00FB49C6">
        <w:rPr>
          <w:rFonts w:ascii="Times New Roman" w:hAnsi="Times New Roman" w:cs="Times New Roman"/>
          <w:i/>
          <w:sz w:val="24"/>
          <w:szCs w:val="24"/>
          <w:lang w:val="en-US"/>
        </w:rPr>
        <w:t>F-DS-BD-34e_Special_SchottkyPickup_CR_v2.5_docx_cpdf</w:t>
      </w:r>
      <w:r w:rsidRPr="00FD1512">
        <w:rPr>
          <w:rFonts w:ascii="Times New Roman" w:hAnsi="Times New Roman" w:cs="Times New Roman"/>
          <w:sz w:val="24"/>
          <w:szCs w:val="24"/>
          <w:lang w:val="en-US"/>
        </w:rPr>
        <w:t xml:space="preserve"> </w:t>
      </w:r>
      <w:r w:rsidRPr="002231F4">
        <w:rPr>
          <w:rFonts w:ascii="Times New Roman" w:hAnsi="Times New Roman" w:cs="Times New Roman"/>
          <w:sz w:val="24"/>
          <w:szCs w:val="24"/>
          <w:lang w:val="en-US"/>
        </w:rPr>
        <w:t xml:space="preserve">– located at </w:t>
      </w:r>
      <w:r w:rsidR="00A5338E">
        <w:fldChar w:fldCharType="begin"/>
      </w:r>
      <w:r w:rsidR="00A5338E" w:rsidRPr="004B33E2">
        <w:rPr>
          <w:lang w:val="en-US"/>
          <w:rPrChange w:id="28" w:author="USER1" w:date="2020-12-17T09:10:00Z">
            <w:rPr/>
          </w:rPrChange>
        </w:rPr>
        <w:instrText xml:space="preserve"> HYPERLINK "https://edms.cern.ch/document/FAIR-CRBDX-ED-0002/2.5.1" </w:instrText>
      </w:r>
      <w:r w:rsidR="00A5338E">
        <w:fldChar w:fldCharType="separate"/>
      </w:r>
      <w:r w:rsidR="00CC57B3" w:rsidRPr="00582E18">
        <w:rPr>
          <w:rStyle w:val="a5"/>
          <w:rFonts w:ascii="Times New Roman" w:hAnsi="Times New Roman" w:cs="Times New Roman"/>
          <w:sz w:val="24"/>
          <w:szCs w:val="24"/>
          <w:lang w:val="en-US"/>
        </w:rPr>
        <w:t>https://edms.cern.ch/document/FAIR-CRBDX-ED-0002/2.5.1</w:t>
      </w:r>
      <w:r w:rsidR="00A5338E">
        <w:rPr>
          <w:rStyle w:val="a5"/>
          <w:rFonts w:ascii="Times New Roman" w:hAnsi="Times New Roman" w:cs="Times New Roman"/>
          <w:sz w:val="24"/>
          <w:szCs w:val="24"/>
          <w:lang w:val="en-US"/>
        </w:rPr>
        <w:fldChar w:fldCharType="end"/>
      </w:r>
      <w:r w:rsidR="00A041D7" w:rsidRPr="00AC4AA3">
        <w:rPr>
          <w:rFonts w:ascii="Times New Roman" w:hAnsi="Times New Roman" w:cs="Times New Roman"/>
          <w:color w:val="000000" w:themeColor="text1"/>
          <w:sz w:val="24"/>
          <w:szCs w:val="24"/>
          <w:lang w:val="en-US"/>
        </w:rPr>
        <w:t>.</w:t>
      </w:r>
    </w:p>
    <w:p w14:paraId="5BCE0DD4" w14:textId="62EE3819" w:rsidR="00FD1512" w:rsidRPr="003C0F18" w:rsidRDefault="00FC0B9D">
      <w:pPr>
        <w:rPr>
          <w:rFonts w:ascii="Times New Roman" w:hAnsi="Times New Roman" w:cs="Times New Roman"/>
          <w:b/>
          <w:sz w:val="24"/>
          <w:szCs w:val="24"/>
          <w:lang w:val="en-US"/>
        </w:rPr>
      </w:pPr>
      <w:r w:rsidRPr="003C0F18">
        <w:rPr>
          <w:rFonts w:ascii="Times New Roman" w:hAnsi="Times New Roman" w:cs="Times New Roman"/>
          <w:b/>
          <w:sz w:val="24"/>
          <w:szCs w:val="24"/>
          <w:lang w:val="en-US"/>
        </w:rPr>
        <w:t>ITEP Quality Management System description</w:t>
      </w:r>
    </w:p>
    <w:p w14:paraId="23630FA6" w14:textId="603D620D" w:rsidR="007656E5" w:rsidRDefault="002F2192" w:rsidP="003C0F18">
      <w:pPr>
        <w:jc w:val="both"/>
        <w:rPr>
          <w:rFonts w:ascii="Times New Roman" w:hAnsi="Times New Roman" w:cs="Times New Roman"/>
          <w:sz w:val="24"/>
          <w:szCs w:val="24"/>
          <w:lang w:val="en-US"/>
        </w:rPr>
      </w:pPr>
      <w:r w:rsidRPr="002944DB">
        <w:rPr>
          <w:rFonts w:ascii="Times New Roman" w:hAnsi="Times New Roman" w:cs="Times New Roman"/>
          <w:sz w:val="24"/>
          <w:szCs w:val="24"/>
          <w:lang w:val="en-US"/>
        </w:rPr>
        <w:t xml:space="preserve">Quality Management Service at the </w:t>
      </w:r>
      <w:r>
        <w:rPr>
          <w:rFonts w:ascii="Times New Roman" w:hAnsi="Times New Roman" w:cs="Times New Roman"/>
          <w:sz w:val="24"/>
          <w:szCs w:val="24"/>
          <w:lang w:val="en-US"/>
        </w:rPr>
        <w:t xml:space="preserve">National </w:t>
      </w:r>
      <w:r w:rsidRPr="002944DB">
        <w:rPr>
          <w:rFonts w:ascii="Times New Roman" w:hAnsi="Times New Roman" w:cs="Times New Roman"/>
          <w:sz w:val="24"/>
          <w:szCs w:val="24"/>
          <w:lang w:val="en-US"/>
        </w:rPr>
        <w:t>Research Center “Kurchatov Institute” - ITEP has been operating since</w:t>
      </w:r>
      <w:r>
        <w:rPr>
          <w:rFonts w:ascii="Times New Roman" w:hAnsi="Times New Roman" w:cs="Times New Roman"/>
          <w:sz w:val="24"/>
          <w:szCs w:val="24"/>
          <w:lang w:val="en-US"/>
        </w:rPr>
        <w:t xml:space="preserve"> 20.08.2013, approved by the Order of the Director </w:t>
      </w:r>
      <w:r w:rsidRPr="009127BE">
        <w:rPr>
          <w:rFonts w:ascii="Times New Roman" w:hAnsi="Times New Roman" w:cs="Times New Roman"/>
          <w:sz w:val="24"/>
          <w:szCs w:val="24"/>
          <w:lang w:val="en-US"/>
        </w:rPr>
        <w:t>№</w:t>
      </w:r>
      <w:r>
        <w:rPr>
          <w:rFonts w:ascii="Times New Roman" w:hAnsi="Times New Roman" w:cs="Times New Roman"/>
          <w:sz w:val="24"/>
          <w:szCs w:val="24"/>
          <w:lang w:val="en-US"/>
        </w:rPr>
        <w:t>200, signed August 20, 2013.</w:t>
      </w:r>
      <w:r w:rsidRPr="002944DB">
        <w:rPr>
          <w:rFonts w:ascii="Times New Roman" w:hAnsi="Times New Roman" w:cs="Times New Roman"/>
          <w:sz w:val="24"/>
          <w:szCs w:val="24"/>
          <w:lang w:val="en-US"/>
        </w:rPr>
        <w:t xml:space="preserve"> </w:t>
      </w:r>
      <w:r w:rsidR="007656E5">
        <w:rPr>
          <w:rFonts w:ascii="Times New Roman" w:hAnsi="Times New Roman" w:cs="Times New Roman"/>
          <w:sz w:val="24"/>
          <w:szCs w:val="24"/>
          <w:lang w:val="en-US"/>
        </w:rPr>
        <w:t xml:space="preserve">The QMS (Quality Management System) implemented in ITEP meets the requirements of ISO 9001:2015. ITEP has Quality Service (QMS Service), </w:t>
      </w:r>
      <w:r w:rsidR="00B17EA5" w:rsidRPr="00B17EA5">
        <w:rPr>
          <w:rFonts w:ascii="Times New Roman" w:hAnsi="Times New Roman" w:cs="Times New Roman"/>
          <w:sz w:val="24"/>
          <w:szCs w:val="24"/>
          <w:lang w:val="en-US"/>
        </w:rPr>
        <w:t>management representative is</w:t>
      </w:r>
      <w:r w:rsidR="00B17EA5" w:rsidRPr="003C0F18">
        <w:rPr>
          <w:rFonts w:ascii="Times New Roman" w:hAnsi="Times New Roman" w:cs="Times New Roman"/>
          <w:sz w:val="24"/>
          <w:szCs w:val="24"/>
          <w:lang w:val="en-US"/>
        </w:rPr>
        <w:t xml:space="preserve"> </w:t>
      </w:r>
      <w:r w:rsidR="00B17EA5" w:rsidRPr="00B17EA5">
        <w:rPr>
          <w:rFonts w:ascii="Times New Roman" w:hAnsi="Times New Roman" w:cs="Times New Roman"/>
          <w:sz w:val="24"/>
          <w:szCs w:val="24"/>
          <w:lang w:val="en-US"/>
        </w:rPr>
        <w:t>Deputy director</w:t>
      </w:r>
      <w:r w:rsidR="00B17EA5" w:rsidRPr="003C0F18">
        <w:rPr>
          <w:rFonts w:ascii="Times New Roman" w:hAnsi="Times New Roman" w:cs="Times New Roman"/>
          <w:sz w:val="24"/>
          <w:szCs w:val="24"/>
          <w:lang w:val="en-US"/>
        </w:rPr>
        <w:t xml:space="preserve"> </w:t>
      </w:r>
      <w:r w:rsidR="00B17EA5" w:rsidRPr="00B17EA5">
        <w:rPr>
          <w:rFonts w:ascii="Times New Roman" w:hAnsi="Times New Roman" w:cs="Times New Roman"/>
          <w:sz w:val="24"/>
          <w:szCs w:val="24"/>
          <w:lang w:val="en-US"/>
        </w:rPr>
        <w:t>-</w:t>
      </w:r>
      <w:r w:rsidR="00B17EA5" w:rsidRPr="003C0F18">
        <w:rPr>
          <w:rFonts w:ascii="Times New Roman" w:hAnsi="Times New Roman" w:cs="Times New Roman"/>
          <w:sz w:val="24"/>
          <w:szCs w:val="24"/>
          <w:lang w:val="en-US"/>
        </w:rPr>
        <w:t xml:space="preserve"> </w:t>
      </w:r>
      <w:r w:rsidR="00B17EA5" w:rsidRPr="00B17EA5">
        <w:rPr>
          <w:rFonts w:ascii="Times New Roman" w:hAnsi="Times New Roman" w:cs="Times New Roman"/>
          <w:sz w:val="24"/>
          <w:szCs w:val="24"/>
          <w:lang w:val="en-US"/>
        </w:rPr>
        <w:t>chief engineer</w:t>
      </w:r>
      <w:r w:rsidR="00B17EA5" w:rsidRPr="003C0F18">
        <w:rPr>
          <w:rFonts w:ascii="Times New Roman" w:hAnsi="Times New Roman" w:cs="Times New Roman"/>
          <w:sz w:val="24"/>
          <w:szCs w:val="24"/>
          <w:lang w:val="en-US"/>
        </w:rPr>
        <w:t xml:space="preserve"> </w:t>
      </w:r>
      <w:r w:rsidR="00B17EA5">
        <w:rPr>
          <w:rFonts w:ascii="Times New Roman" w:hAnsi="Times New Roman" w:cs="Times New Roman"/>
          <w:sz w:val="24"/>
          <w:szCs w:val="24"/>
          <w:lang w:val="en-US"/>
        </w:rPr>
        <w:t xml:space="preserve">Andrey Brendelev, </w:t>
      </w:r>
      <w:r w:rsidR="007656E5">
        <w:rPr>
          <w:rFonts w:ascii="Times New Roman" w:hAnsi="Times New Roman" w:cs="Times New Roman"/>
          <w:sz w:val="24"/>
          <w:szCs w:val="24"/>
          <w:lang w:val="en-US"/>
        </w:rPr>
        <w:t xml:space="preserve">Head of Quality Service is </w:t>
      </w:r>
      <w:r w:rsidR="0087691A">
        <w:rPr>
          <w:rFonts w:ascii="Times New Roman" w:hAnsi="Times New Roman" w:cs="Times New Roman"/>
          <w:sz w:val="24"/>
          <w:szCs w:val="24"/>
          <w:lang w:val="en-US"/>
        </w:rPr>
        <w:t>Artem Belyakov</w:t>
      </w:r>
      <w:r w:rsidR="00B40999">
        <w:rPr>
          <w:rFonts w:ascii="Times New Roman" w:hAnsi="Times New Roman" w:cs="Times New Roman"/>
          <w:sz w:val="24"/>
          <w:szCs w:val="24"/>
          <w:lang w:val="en-US"/>
        </w:rPr>
        <w:t xml:space="preserve"> (belyakov.artem.88@gmail.com)</w:t>
      </w:r>
      <w:r w:rsidR="00B40999">
        <w:rPr>
          <w:lang w:val="en-US"/>
        </w:rPr>
        <w:t>.</w:t>
      </w:r>
    </w:p>
    <w:p w14:paraId="2FD06EDF" w14:textId="26ECB3E4" w:rsidR="00C4233F" w:rsidRDefault="006E4BF7" w:rsidP="00C4233F">
      <w:pPr>
        <w:rPr>
          <w:rFonts w:ascii="Times New Roman" w:hAnsi="Times New Roman" w:cs="Times New Roman"/>
          <w:sz w:val="24"/>
          <w:szCs w:val="24"/>
          <w:lang w:val="en-US"/>
        </w:rPr>
      </w:pPr>
      <w:r>
        <w:rPr>
          <w:rFonts w:ascii="Times New Roman" w:hAnsi="Times New Roman" w:cs="Times New Roman"/>
          <w:sz w:val="24"/>
          <w:szCs w:val="24"/>
          <w:lang w:val="en-US"/>
        </w:rPr>
        <w:t xml:space="preserve">QMS </w:t>
      </w:r>
      <w:r w:rsidR="00C4233F">
        <w:rPr>
          <w:rFonts w:ascii="Times New Roman" w:hAnsi="Times New Roman" w:cs="Times New Roman"/>
          <w:sz w:val="24"/>
          <w:szCs w:val="24"/>
          <w:lang w:val="en-US"/>
        </w:rPr>
        <w:t>Documented Procedures:</w:t>
      </w:r>
    </w:p>
    <w:p w14:paraId="6A3A2831" w14:textId="77777777" w:rsidR="00C4233F" w:rsidRPr="0073200F" w:rsidRDefault="00C4233F" w:rsidP="00C4233F">
      <w:pPr>
        <w:pStyle w:val="a4"/>
        <w:numPr>
          <w:ilvl w:val="0"/>
          <w:numId w:val="30"/>
        </w:numPr>
        <w:rPr>
          <w:rFonts w:ascii="Times New Roman" w:hAnsi="Times New Roman" w:cs="Times New Roman"/>
          <w:i/>
          <w:sz w:val="24"/>
          <w:szCs w:val="24"/>
          <w:lang w:val="en-US"/>
        </w:rPr>
      </w:pPr>
      <w:r w:rsidRPr="0073200F">
        <w:rPr>
          <w:rFonts w:ascii="Times New Roman" w:hAnsi="Times New Roman" w:cs="Times New Roman"/>
          <w:i/>
          <w:sz w:val="24"/>
          <w:szCs w:val="24"/>
          <w:lang w:val="en-US"/>
        </w:rPr>
        <w:t xml:space="preserve">Quality Manual </w:t>
      </w:r>
      <w:r w:rsidRPr="0073200F">
        <w:rPr>
          <w:rFonts w:ascii="Times New Roman" w:hAnsi="Times New Roman" w:cs="Times New Roman"/>
          <w:i/>
          <w:sz w:val="24"/>
          <w:szCs w:val="24"/>
        </w:rPr>
        <w:t>РК</w:t>
      </w:r>
      <w:r w:rsidRPr="0073200F">
        <w:rPr>
          <w:rFonts w:ascii="Times New Roman" w:hAnsi="Times New Roman" w:cs="Times New Roman"/>
          <w:i/>
          <w:sz w:val="24"/>
          <w:szCs w:val="24"/>
          <w:lang w:val="en-US"/>
        </w:rPr>
        <w:t xml:space="preserve"> </w:t>
      </w:r>
      <w:r w:rsidRPr="0073200F">
        <w:rPr>
          <w:rFonts w:ascii="Times New Roman" w:hAnsi="Times New Roman" w:cs="Times New Roman"/>
          <w:i/>
          <w:sz w:val="24"/>
          <w:szCs w:val="24"/>
        </w:rPr>
        <w:t>СМК</w:t>
      </w:r>
      <w:r w:rsidRPr="0073200F">
        <w:rPr>
          <w:rFonts w:ascii="Times New Roman" w:hAnsi="Times New Roman" w:cs="Times New Roman"/>
          <w:i/>
          <w:sz w:val="24"/>
          <w:szCs w:val="24"/>
          <w:lang w:val="en-US"/>
        </w:rPr>
        <w:t>. 4.2.3-2013;</w:t>
      </w:r>
    </w:p>
    <w:p w14:paraId="5424CF12" w14:textId="77777777" w:rsidR="00C4233F" w:rsidRPr="0073200F" w:rsidRDefault="00C4233F" w:rsidP="00C4233F">
      <w:pPr>
        <w:pStyle w:val="a4"/>
        <w:numPr>
          <w:ilvl w:val="0"/>
          <w:numId w:val="30"/>
        </w:numPr>
        <w:rPr>
          <w:rFonts w:ascii="Times New Roman" w:hAnsi="Times New Roman" w:cs="Times New Roman"/>
          <w:i/>
          <w:sz w:val="24"/>
          <w:szCs w:val="24"/>
          <w:lang w:val="en-US"/>
        </w:rPr>
      </w:pPr>
      <w:r w:rsidRPr="0073200F">
        <w:rPr>
          <w:rFonts w:ascii="Times New Roman" w:hAnsi="Times New Roman" w:cs="Times New Roman"/>
          <w:i/>
          <w:sz w:val="24"/>
          <w:szCs w:val="24"/>
          <w:lang w:val="en-US"/>
        </w:rPr>
        <w:t xml:space="preserve">Control of Documents </w:t>
      </w:r>
      <w:r w:rsidRPr="0073200F">
        <w:rPr>
          <w:rFonts w:ascii="Times New Roman" w:hAnsi="Times New Roman" w:cs="Times New Roman"/>
          <w:i/>
          <w:sz w:val="24"/>
          <w:szCs w:val="24"/>
        </w:rPr>
        <w:t>СТО</w:t>
      </w:r>
      <w:r w:rsidRPr="0073200F">
        <w:rPr>
          <w:rFonts w:ascii="Times New Roman" w:hAnsi="Times New Roman" w:cs="Times New Roman"/>
          <w:i/>
          <w:sz w:val="24"/>
          <w:szCs w:val="24"/>
          <w:lang w:val="en-US"/>
        </w:rPr>
        <w:t xml:space="preserve"> </w:t>
      </w:r>
      <w:r w:rsidRPr="0073200F">
        <w:rPr>
          <w:rFonts w:ascii="Times New Roman" w:hAnsi="Times New Roman" w:cs="Times New Roman"/>
          <w:i/>
          <w:sz w:val="24"/>
          <w:szCs w:val="24"/>
        </w:rPr>
        <w:t>СМК</w:t>
      </w:r>
      <w:r w:rsidRPr="0073200F">
        <w:rPr>
          <w:rFonts w:ascii="Times New Roman" w:hAnsi="Times New Roman" w:cs="Times New Roman"/>
          <w:i/>
          <w:sz w:val="24"/>
          <w:szCs w:val="24"/>
          <w:lang w:val="en-US"/>
        </w:rPr>
        <w:t>. 4.2.3-2013;</w:t>
      </w:r>
    </w:p>
    <w:p w14:paraId="2328B544" w14:textId="77777777" w:rsidR="00C4233F" w:rsidRPr="0073200F" w:rsidRDefault="00C4233F" w:rsidP="00C4233F">
      <w:pPr>
        <w:pStyle w:val="a4"/>
        <w:numPr>
          <w:ilvl w:val="0"/>
          <w:numId w:val="30"/>
        </w:numPr>
        <w:rPr>
          <w:rFonts w:ascii="Times New Roman" w:hAnsi="Times New Roman" w:cs="Times New Roman"/>
          <w:i/>
          <w:sz w:val="24"/>
          <w:szCs w:val="24"/>
          <w:lang w:val="en-US"/>
        </w:rPr>
      </w:pPr>
      <w:r w:rsidRPr="0073200F">
        <w:rPr>
          <w:rFonts w:ascii="Times New Roman" w:hAnsi="Times New Roman" w:cs="Times New Roman"/>
          <w:i/>
          <w:sz w:val="24"/>
          <w:szCs w:val="24"/>
          <w:lang w:val="en-US"/>
        </w:rPr>
        <w:t xml:space="preserve">Records Management </w:t>
      </w:r>
      <w:r w:rsidRPr="0073200F">
        <w:rPr>
          <w:rFonts w:ascii="Times New Roman" w:hAnsi="Times New Roman" w:cs="Times New Roman"/>
          <w:i/>
          <w:sz w:val="24"/>
          <w:szCs w:val="24"/>
        </w:rPr>
        <w:t>СТО</w:t>
      </w:r>
      <w:r w:rsidRPr="0073200F">
        <w:rPr>
          <w:rFonts w:ascii="Times New Roman" w:hAnsi="Times New Roman" w:cs="Times New Roman"/>
          <w:i/>
          <w:sz w:val="24"/>
          <w:szCs w:val="24"/>
          <w:lang w:val="en-US"/>
        </w:rPr>
        <w:t xml:space="preserve"> </w:t>
      </w:r>
      <w:r w:rsidRPr="0073200F">
        <w:rPr>
          <w:rFonts w:ascii="Times New Roman" w:hAnsi="Times New Roman" w:cs="Times New Roman"/>
          <w:i/>
          <w:sz w:val="24"/>
          <w:szCs w:val="24"/>
        </w:rPr>
        <w:t>СМК</w:t>
      </w:r>
      <w:r w:rsidRPr="0073200F">
        <w:rPr>
          <w:rFonts w:ascii="Times New Roman" w:hAnsi="Times New Roman" w:cs="Times New Roman"/>
          <w:i/>
          <w:sz w:val="24"/>
          <w:szCs w:val="24"/>
          <w:lang w:val="en-US"/>
        </w:rPr>
        <w:t>. 4.2.4-2013;</w:t>
      </w:r>
    </w:p>
    <w:p w14:paraId="6BBEAF5E" w14:textId="77777777" w:rsidR="00C4233F" w:rsidRPr="0073200F" w:rsidRDefault="00C4233F" w:rsidP="00C4233F">
      <w:pPr>
        <w:pStyle w:val="a4"/>
        <w:numPr>
          <w:ilvl w:val="0"/>
          <w:numId w:val="30"/>
        </w:numPr>
        <w:rPr>
          <w:rFonts w:ascii="Times New Roman" w:hAnsi="Times New Roman" w:cs="Times New Roman"/>
          <w:i/>
          <w:sz w:val="24"/>
          <w:szCs w:val="24"/>
          <w:lang w:val="en-US"/>
        </w:rPr>
      </w:pPr>
      <w:r w:rsidRPr="0073200F">
        <w:rPr>
          <w:rFonts w:ascii="Times New Roman" w:hAnsi="Times New Roman" w:cs="Times New Roman"/>
          <w:i/>
          <w:sz w:val="24"/>
          <w:szCs w:val="24"/>
          <w:lang w:val="en-US"/>
        </w:rPr>
        <w:t xml:space="preserve">Corrective and Preventive Actions </w:t>
      </w:r>
      <w:r w:rsidRPr="0073200F">
        <w:rPr>
          <w:rFonts w:ascii="Times New Roman" w:hAnsi="Times New Roman" w:cs="Times New Roman"/>
          <w:i/>
          <w:sz w:val="24"/>
          <w:szCs w:val="24"/>
        </w:rPr>
        <w:t>СТО</w:t>
      </w:r>
      <w:r w:rsidRPr="0073200F">
        <w:rPr>
          <w:rFonts w:ascii="Times New Roman" w:hAnsi="Times New Roman" w:cs="Times New Roman"/>
          <w:i/>
          <w:sz w:val="24"/>
          <w:szCs w:val="24"/>
          <w:lang w:val="en-US"/>
        </w:rPr>
        <w:t xml:space="preserve"> </w:t>
      </w:r>
      <w:r w:rsidRPr="0073200F">
        <w:rPr>
          <w:rFonts w:ascii="Times New Roman" w:hAnsi="Times New Roman" w:cs="Times New Roman"/>
          <w:i/>
          <w:sz w:val="24"/>
          <w:szCs w:val="24"/>
        </w:rPr>
        <w:t>СМК</w:t>
      </w:r>
      <w:r w:rsidRPr="0073200F">
        <w:rPr>
          <w:rFonts w:ascii="Times New Roman" w:hAnsi="Times New Roman" w:cs="Times New Roman"/>
          <w:i/>
          <w:sz w:val="24"/>
          <w:szCs w:val="24"/>
          <w:lang w:val="en-US"/>
        </w:rPr>
        <w:t>. 8.5-2013;</w:t>
      </w:r>
    </w:p>
    <w:p w14:paraId="0D5A95CC" w14:textId="77777777" w:rsidR="00C4233F" w:rsidRPr="0073200F" w:rsidRDefault="00C4233F" w:rsidP="00C4233F">
      <w:pPr>
        <w:pStyle w:val="a4"/>
        <w:numPr>
          <w:ilvl w:val="0"/>
          <w:numId w:val="30"/>
        </w:numPr>
        <w:rPr>
          <w:rFonts w:ascii="Times New Roman" w:hAnsi="Times New Roman" w:cs="Times New Roman"/>
          <w:i/>
          <w:sz w:val="24"/>
          <w:szCs w:val="24"/>
          <w:lang w:val="en-US"/>
        </w:rPr>
      </w:pPr>
      <w:r w:rsidRPr="0073200F">
        <w:rPr>
          <w:rFonts w:ascii="Times New Roman" w:hAnsi="Times New Roman" w:cs="Times New Roman"/>
          <w:i/>
          <w:sz w:val="24"/>
          <w:szCs w:val="24"/>
          <w:lang w:val="en-US"/>
        </w:rPr>
        <w:t xml:space="preserve">Control of Nonconforming Product </w:t>
      </w:r>
      <w:r w:rsidRPr="0073200F">
        <w:rPr>
          <w:rFonts w:ascii="Times New Roman" w:hAnsi="Times New Roman" w:cs="Times New Roman"/>
          <w:i/>
          <w:sz w:val="24"/>
          <w:szCs w:val="24"/>
        </w:rPr>
        <w:t>СТО</w:t>
      </w:r>
      <w:r w:rsidRPr="0073200F">
        <w:rPr>
          <w:rFonts w:ascii="Times New Roman" w:hAnsi="Times New Roman" w:cs="Times New Roman"/>
          <w:i/>
          <w:sz w:val="24"/>
          <w:szCs w:val="24"/>
          <w:lang w:val="en-US"/>
        </w:rPr>
        <w:t xml:space="preserve"> </w:t>
      </w:r>
      <w:r w:rsidRPr="0073200F">
        <w:rPr>
          <w:rFonts w:ascii="Times New Roman" w:hAnsi="Times New Roman" w:cs="Times New Roman"/>
          <w:i/>
          <w:sz w:val="24"/>
          <w:szCs w:val="24"/>
        </w:rPr>
        <w:t>СМК</w:t>
      </w:r>
      <w:r w:rsidRPr="0073200F">
        <w:rPr>
          <w:rFonts w:ascii="Times New Roman" w:hAnsi="Times New Roman" w:cs="Times New Roman"/>
          <w:i/>
          <w:sz w:val="24"/>
          <w:szCs w:val="24"/>
          <w:lang w:val="en-US"/>
        </w:rPr>
        <w:t>. 8.3-2013;</w:t>
      </w:r>
    </w:p>
    <w:p w14:paraId="67317545" w14:textId="77777777" w:rsidR="00C4233F" w:rsidRPr="0073200F" w:rsidRDefault="00C4233F" w:rsidP="00C4233F">
      <w:pPr>
        <w:pStyle w:val="a4"/>
        <w:numPr>
          <w:ilvl w:val="0"/>
          <w:numId w:val="30"/>
        </w:numPr>
        <w:rPr>
          <w:rFonts w:ascii="Times New Roman" w:hAnsi="Times New Roman" w:cs="Times New Roman"/>
          <w:i/>
          <w:sz w:val="24"/>
          <w:szCs w:val="24"/>
          <w:lang w:val="en-US"/>
        </w:rPr>
      </w:pPr>
      <w:r w:rsidRPr="0073200F">
        <w:rPr>
          <w:rFonts w:ascii="Times New Roman" w:hAnsi="Times New Roman" w:cs="Times New Roman"/>
          <w:i/>
          <w:sz w:val="24"/>
          <w:szCs w:val="24"/>
          <w:lang w:val="en-US"/>
        </w:rPr>
        <w:t>Audits СТО СМК. 8.2.2-2013.</w:t>
      </w:r>
    </w:p>
    <w:p w14:paraId="00800084" w14:textId="15869C2C" w:rsidR="002F2192" w:rsidRDefault="006E4BF7" w:rsidP="003C0F18">
      <w:pPr>
        <w:spacing w:after="0"/>
        <w:rPr>
          <w:rFonts w:ascii="Times New Roman" w:hAnsi="Times New Roman" w:cs="Times New Roman"/>
          <w:sz w:val="24"/>
          <w:szCs w:val="24"/>
          <w:lang w:val="en-US"/>
        </w:rPr>
      </w:pPr>
      <w:r w:rsidRPr="006F2040">
        <w:rPr>
          <w:rFonts w:ascii="Times New Roman" w:hAnsi="Times New Roman" w:cs="Times New Roman"/>
          <w:sz w:val="24"/>
          <w:szCs w:val="24"/>
          <w:lang w:val="en-US"/>
        </w:rPr>
        <w:t xml:space="preserve">Organizational structure of </w:t>
      </w:r>
      <w:r w:rsidR="008D58D5">
        <w:rPr>
          <w:rFonts w:ascii="Times New Roman" w:hAnsi="Times New Roman" w:cs="Times New Roman"/>
          <w:sz w:val="24"/>
          <w:szCs w:val="24"/>
          <w:lang w:val="en-US"/>
        </w:rPr>
        <w:t>QMS</w:t>
      </w:r>
      <w:r>
        <w:rPr>
          <w:rFonts w:ascii="Times New Roman" w:hAnsi="Times New Roman" w:cs="Times New Roman"/>
          <w:sz w:val="24"/>
          <w:szCs w:val="24"/>
          <w:lang w:val="en-US"/>
        </w:rPr>
        <w:t xml:space="preserve"> </w:t>
      </w:r>
      <w:r w:rsidRPr="006F2040">
        <w:rPr>
          <w:rFonts w:ascii="Times New Roman" w:hAnsi="Times New Roman" w:cs="Times New Roman"/>
          <w:sz w:val="24"/>
          <w:szCs w:val="24"/>
          <w:lang w:val="en-US"/>
        </w:rPr>
        <w:t>Departme</w:t>
      </w:r>
      <w:r w:rsidR="008D58D5">
        <w:rPr>
          <w:rFonts w:ascii="Times New Roman" w:hAnsi="Times New Roman" w:cs="Times New Roman"/>
          <w:sz w:val="24"/>
          <w:szCs w:val="24"/>
          <w:lang w:val="en-US"/>
        </w:rPr>
        <w:t>nt</w:t>
      </w:r>
      <w:r w:rsidRPr="006F2040">
        <w:rPr>
          <w:rFonts w:ascii="Times New Roman" w:hAnsi="Times New Roman" w:cs="Times New Roman"/>
          <w:sz w:val="24"/>
          <w:szCs w:val="24"/>
          <w:lang w:val="en-US"/>
        </w:rPr>
        <w:t xml:space="preserve"> is documented</w:t>
      </w:r>
      <w:r w:rsidR="002F2192">
        <w:rPr>
          <w:rFonts w:ascii="Times New Roman" w:hAnsi="Times New Roman" w:cs="Times New Roman"/>
          <w:sz w:val="24"/>
          <w:szCs w:val="24"/>
          <w:lang w:val="en-US"/>
        </w:rPr>
        <w:t xml:space="preserve"> by:</w:t>
      </w:r>
    </w:p>
    <w:p w14:paraId="61E1F3E0" w14:textId="67664C40" w:rsidR="006E4BF7" w:rsidRPr="003C0F18" w:rsidRDefault="002F2192" w:rsidP="000F19E7">
      <w:pPr>
        <w:pStyle w:val="a4"/>
        <w:numPr>
          <w:ilvl w:val="0"/>
          <w:numId w:val="31"/>
        </w:numPr>
        <w:spacing w:after="0"/>
        <w:jc w:val="both"/>
        <w:rPr>
          <w:rFonts w:ascii="Times New Roman" w:hAnsi="Times New Roman" w:cs="Times New Roman"/>
          <w:i/>
          <w:sz w:val="24"/>
          <w:szCs w:val="24"/>
          <w:lang w:val="en-US"/>
        </w:rPr>
      </w:pPr>
      <w:r w:rsidRPr="003C0F18">
        <w:rPr>
          <w:rFonts w:ascii="Times New Roman" w:hAnsi="Times New Roman" w:cs="Times New Roman"/>
          <w:i/>
          <w:sz w:val="24"/>
          <w:szCs w:val="24"/>
          <w:lang w:val="en-US"/>
        </w:rPr>
        <w:t>Provision on the Quality Management Service of</w:t>
      </w:r>
      <w:r w:rsidR="0037686A" w:rsidRPr="003C0F18">
        <w:rPr>
          <w:rFonts w:ascii="Times New Roman" w:hAnsi="Times New Roman" w:cs="Times New Roman"/>
          <w:i/>
          <w:sz w:val="24"/>
          <w:szCs w:val="24"/>
          <w:lang w:val="en-US"/>
        </w:rPr>
        <w:t xml:space="preserve"> NRC “Kurchatov Institute” – ITEP;</w:t>
      </w:r>
    </w:p>
    <w:p w14:paraId="5A882A3C" w14:textId="37654355" w:rsidR="0037686A" w:rsidRPr="0037686A" w:rsidRDefault="008524A6" w:rsidP="000F19E7">
      <w:pPr>
        <w:pStyle w:val="a4"/>
        <w:numPr>
          <w:ilvl w:val="0"/>
          <w:numId w:val="31"/>
        </w:numPr>
        <w:spacing w:after="0"/>
        <w:jc w:val="both"/>
        <w:rPr>
          <w:rFonts w:ascii="Times New Roman" w:hAnsi="Times New Roman" w:cs="Times New Roman"/>
          <w:i/>
          <w:sz w:val="24"/>
          <w:szCs w:val="24"/>
          <w:lang w:val="en-US"/>
        </w:rPr>
      </w:pPr>
      <w:r>
        <w:rPr>
          <w:rFonts w:ascii="Times New Roman" w:hAnsi="Times New Roman" w:cs="Times New Roman"/>
          <w:i/>
          <w:sz w:val="24"/>
          <w:szCs w:val="24"/>
          <w:lang w:val="en-US"/>
        </w:rPr>
        <w:t>J</w:t>
      </w:r>
      <w:r w:rsidR="0037686A" w:rsidRPr="003C0F18">
        <w:rPr>
          <w:rFonts w:ascii="Times New Roman" w:hAnsi="Times New Roman" w:cs="Times New Roman"/>
          <w:i/>
          <w:sz w:val="24"/>
          <w:szCs w:val="24"/>
          <w:lang w:val="en-US"/>
        </w:rPr>
        <w:t xml:space="preserve">ob description of the head of the </w:t>
      </w:r>
      <w:r w:rsidR="00DD2809">
        <w:rPr>
          <w:rFonts w:ascii="Times New Roman" w:hAnsi="Times New Roman" w:cs="Times New Roman"/>
          <w:i/>
          <w:sz w:val="24"/>
          <w:szCs w:val="24"/>
          <w:lang w:val="en-US"/>
        </w:rPr>
        <w:t>Q</w:t>
      </w:r>
      <w:r w:rsidR="0037686A" w:rsidRPr="003C0F18">
        <w:rPr>
          <w:rFonts w:ascii="Times New Roman" w:hAnsi="Times New Roman" w:cs="Times New Roman"/>
          <w:i/>
          <w:sz w:val="24"/>
          <w:szCs w:val="24"/>
          <w:lang w:val="en-US"/>
        </w:rPr>
        <w:t xml:space="preserve">uality </w:t>
      </w:r>
      <w:r w:rsidR="00DD2809">
        <w:rPr>
          <w:rFonts w:ascii="Times New Roman" w:hAnsi="Times New Roman" w:cs="Times New Roman"/>
          <w:i/>
          <w:sz w:val="24"/>
          <w:szCs w:val="24"/>
          <w:lang w:val="en-US"/>
        </w:rPr>
        <w:t>M</w:t>
      </w:r>
      <w:r w:rsidR="0037686A" w:rsidRPr="003C0F18">
        <w:rPr>
          <w:rFonts w:ascii="Times New Roman" w:hAnsi="Times New Roman" w:cs="Times New Roman"/>
          <w:i/>
          <w:sz w:val="24"/>
          <w:szCs w:val="24"/>
          <w:lang w:val="en-US"/>
        </w:rPr>
        <w:t xml:space="preserve">anagement </w:t>
      </w:r>
      <w:r w:rsidR="00DD2809">
        <w:rPr>
          <w:rFonts w:ascii="Times New Roman" w:hAnsi="Times New Roman" w:cs="Times New Roman"/>
          <w:i/>
          <w:sz w:val="24"/>
          <w:szCs w:val="24"/>
          <w:lang w:val="en-US"/>
        </w:rPr>
        <w:t>S</w:t>
      </w:r>
      <w:r w:rsidR="0037686A" w:rsidRPr="003C0F18">
        <w:rPr>
          <w:rFonts w:ascii="Times New Roman" w:hAnsi="Times New Roman" w:cs="Times New Roman"/>
          <w:i/>
          <w:sz w:val="24"/>
          <w:szCs w:val="24"/>
          <w:lang w:val="en-US"/>
        </w:rPr>
        <w:t xml:space="preserve">ervice of </w:t>
      </w:r>
      <w:r w:rsidR="0037686A" w:rsidRPr="0037686A">
        <w:rPr>
          <w:rFonts w:ascii="Times New Roman" w:hAnsi="Times New Roman" w:cs="Times New Roman"/>
          <w:i/>
          <w:sz w:val="24"/>
          <w:szCs w:val="24"/>
          <w:lang w:val="en-US"/>
        </w:rPr>
        <w:t>NRC “Kurchatov Institute” – ITEP;</w:t>
      </w:r>
    </w:p>
    <w:p w14:paraId="3BCB9753" w14:textId="01D5E0E5" w:rsidR="0037686A" w:rsidRPr="003C0F18" w:rsidRDefault="008524A6" w:rsidP="000F19E7">
      <w:pPr>
        <w:pStyle w:val="a4"/>
        <w:numPr>
          <w:ilvl w:val="0"/>
          <w:numId w:val="31"/>
        </w:numPr>
        <w:spacing w:after="120"/>
        <w:ind w:left="777" w:hanging="357"/>
        <w:jc w:val="both"/>
        <w:rPr>
          <w:rFonts w:ascii="Times New Roman" w:hAnsi="Times New Roman" w:cs="Times New Roman"/>
          <w:sz w:val="24"/>
          <w:szCs w:val="24"/>
          <w:lang w:val="en-US"/>
        </w:rPr>
      </w:pPr>
      <w:r>
        <w:rPr>
          <w:rFonts w:ascii="Times New Roman" w:hAnsi="Times New Roman" w:cs="Times New Roman"/>
          <w:i/>
          <w:sz w:val="24"/>
          <w:szCs w:val="24"/>
          <w:lang w:val="en-US"/>
        </w:rPr>
        <w:t>J</w:t>
      </w:r>
      <w:r w:rsidR="00DD2809" w:rsidRPr="009127BE">
        <w:rPr>
          <w:rFonts w:ascii="Times New Roman" w:hAnsi="Times New Roman" w:cs="Times New Roman"/>
          <w:i/>
          <w:sz w:val="24"/>
          <w:szCs w:val="24"/>
          <w:lang w:val="en-US"/>
        </w:rPr>
        <w:t xml:space="preserve">ob description of the </w:t>
      </w:r>
      <w:r w:rsidR="00DD2809">
        <w:rPr>
          <w:rFonts w:ascii="Times New Roman" w:hAnsi="Times New Roman" w:cs="Times New Roman"/>
          <w:i/>
          <w:sz w:val="24"/>
          <w:szCs w:val="24"/>
          <w:lang w:val="en-US"/>
        </w:rPr>
        <w:t>engineer</w:t>
      </w:r>
      <w:r w:rsidR="00DD2809" w:rsidRPr="009127BE">
        <w:rPr>
          <w:rFonts w:ascii="Times New Roman" w:hAnsi="Times New Roman" w:cs="Times New Roman"/>
          <w:i/>
          <w:sz w:val="24"/>
          <w:szCs w:val="24"/>
          <w:lang w:val="en-US"/>
        </w:rPr>
        <w:t xml:space="preserve"> of the </w:t>
      </w:r>
      <w:r w:rsidR="00DD2809">
        <w:rPr>
          <w:rFonts w:ascii="Times New Roman" w:hAnsi="Times New Roman" w:cs="Times New Roman"/>
          <w:i/>
          <w:sz w:val="24"/>
          <w:szCs w:val="24"/>
          <w:lang w:val="en-US"/>
        </w:rPr>
        <w:t>Q</w:t>
      </w:r>
      <w:r w:rsidR="00DD2809" w:rsidRPr="009127BE">
        <w:rPr>
          <w:rFonts w:ascii="Times New Roman" w:hAnsi="Times New Roman" w:cs="Times New Roman"/>
          <w:i/>
          <w:sz w:val="24"/>
          <w:szCs w:val="24"/>
          <w:lang w:val="en-US"/>
        </w:rPr>
        <w:t xml:space="preserve">uality </w:t>
      </w:r>
      <w:r w:rsidR="00DD2809">
        <w:rPr>
          <w:rFonts w:ascii="Times New Roman" w:hAnsi="Times New Roman" w:cs="Times New Roman"/>
          <w:i/>
          <w:sz w:val="24"/>
          <w:szCs w:val="24"/>
          <w:lang w:val="en-US"/>
        </w:rPr>
        <w:t>M</w:t>
      </w:r>
      <w:r w:rsidR="00DD2809" w:rsidRPr="009127BE">
        <w:rPr>
          <w:rFonts w:ascii="Times New Roman" w:hAnsi="Times New Roman" w:cs="Times New Roman"/>
          <w:i/>
          <w:sz w:val="24"/>
          <w:szCs w:val="24"/>
          <w:lang w:val="en-US"/>
        </w:rPr>
        <w:t xml:space="preserve">anagement </w:t>
      </w:r>
      <w:r w:rsidR="00DD2809">
        <w:rPr>
          <w:rFonts w:ascii="Times New Roman" w:hAnsi="Times New Roman" w:cs="Times New Roman"/>
          <w:i/>
          <w:sz w:val="24"/>
          <w:szCs w:val="24"/>
          <w:lang w:val="en-US"/>
        </w:rPr>
        <w:t>S</w:t>
      </w:r>
      <w:r w:rsidR="00DD2809" w:rsidRPr="009127BE">
        <w:rPr>
          <w:rFonts w:ascii="Times New Roman" w:hAnsi="Times New Roman" w:cs="Times New Roman"/>
          <w:i/>
          <w:sz w:val="24"/>
          <w:szCs w:val="24"/>
          <w:lang w:val="en-US"/>
        </w:rPr>
        <w:t>ervice of NRC “Kurchatov Institute” – ITEP</w:t>
      </w:r>
      <w:r w:rsidR="00970C20">
        <w:rPr>
          <w:rFonts w:ascii="Times New Roman" w:hAnsi="Times New Roman" w:cs="Times New Roman"/>
          <w:i/>
          <w:sz w:val="24"/>
          <w:szCs w:val="24"/>
          <w:lang w:val="en-US"/>
        </w:rPr>
        <w:t>;</w:t>
      </w:r>
    </w:p>
    <w:p w14:paraId="05215E14" w14:textId="6CD2F222" w:rsidR="00970C20" w:rsidRPr="003C0F18" w:rsidRDefault="00970C20" w:rsidP="000F19E7">
      <w:pPr>
        <w:pStyle w:val="a4"/>
        <w:numPr>
          <w:ilvl w:val="0"/>
          <w:numId w:val="31"/>
        </w:numPr>
        <w:spacing w:after="120"/>
        <w:jc w:val="both"/>
        <w:rPr>
          <w:rFonts w:ascii="Times New Roman" w:hAnsi="Times New Roman" w:cs="Times New Roman"/>
          <w:i/>
          <w:sz w:val="24"/>
          <w:szCs w:val="24"/>
          <w:lang w:val="en-US"/>
        </w:rPr>
      </w:pPr>
      <w:r w:rsidRPr="003C0F18">
        <w:rPr>
          <w:rFonts w:ascii="Times New Roman" w:hAnsi="Times New Roman" w:cs="Times New Roman"/>
          <w:i/>
          <w:sz w:val="24"/>
          <w:szCs w:val="24"/>
          <w:lang w:val="en-US"/>
        </w:rPr>
        <w:t>Quality policy, approved by the Order of the Director №463, signed October 23, 2018.</w:t>
      </w:r>
    </w:p>
    <w:p w14:paraId="666636C2" w14:textId="4243FCB8" w:rsidR="00AA7B65" w:rsidRDefault="008D58D5" w:rsidP="00AC4AA3">
      <w:pPr>
        <w:jc w:val="both"/>
        <w:rPr>
          <w:rFonts w:ascii="Times New Roman" w:hAnsi="Times New Roman" w:cs="Times New Roman"/>
          <w:sz w:val="24"/>
          <w:szCs w:val="24"/>
          <w:lang w:val="en-US"/>
        </w:rPr>
      </w:pPr>
      <w:r w:rsidRPr="006F2040">
        <w:rPr>
          <w:rFonts w:ascii="Times New Roman" w:hAnsi="Times New Roman" w:cs="Times New Roman"/>
          <w:sz w:val="24"/>
          <w:szCs w:val="24"/>
          <w:lang w:val="en-US"/>
        </w:rPr>
        <w:t xml:space="preserve">Organizational structure of </w:t>
      </w:r>
      <w:r>
        <w:rPr>
          <w:rFonts w:ascii="Times New Roman" w:hAnsi="Times New Roman" w:cs="Times New Roman"/>
          <w:sz w:val="24"/>
          <w:szCs w:val="24"/>
          <w:lang w:val="en-US"/>
        </w:rPr>
        <w:t xml:space="preserve">ITEP </w:t>
      </w:r>
      <w:r w:rsidRPr="006F2040">
        <w:rPr>
          <w:rFonts w:ascii="Times New Roman" w:hAnsi="Times New Roman" w:cs="Times New Roman"/>
          <w:sz w:val="24"/>
          <w:szCs w:val="24"/>
          <w:lang w:val="en-US"/>
        </w:rPr>
        <w:t>Departme</w:t>
      </w:r>
      <w:r>
        <w:rPr>
          <w:rFonts w:ascii="Times New Roman" w:hAnsi="Times New Roman" w:cs="Times New Roman"/>
          <w:sz w:val="24"/>
          <w:szCs w:val="24"/>
          <w:lang w:val="en-US"/>
        </w:rPr>
        <w:t>nt</w:t>
      </w:r>
      <w:r w:rsidRPr="006F2040">
        <w:rPr>
          <w:rFonts w:ascii="Times New Roman" w:hAnsi="Times New Roman" w:cs="Times New Roman"/>
          <w:sz w:val="24"/>
          <w:szCs w:val="24"/>
          <w:lang w:val="en-US"/>
        </w:rPr>
        <w:t xml:space="preserve"> is documented</w:t>
      </w:r>
      <w:r>
        <w:rPr>
          <w:rFonts w:ascii="Times New Roman" w:hAnsi="Times New Roman" w:cs="Times New Roman"/>
          <w:sz w:val="24"/>
          <w:szCs w:val="24"/>
          <w:lang w:val="en-US"/>
        </w:rPr>
        <w:t xml:space="preserve">. </w:t>
      </w:r>
      <w:r w:rsidR="006F2040" w:rsidRPr="006F2040">
        <w:rPr>
          <w:rFonts w:ascii="Times New Roman" w:hAnsi="Times New Roman" w:cs="Times New Roman"/>
          <w:sz w:val="24"/>
          <w:szCs w:val="24"/>
          <w:lang w:val="en-US"/>
        </w:rPr>
        <w:t xml:space="preserve">Tasks, duties, rights and responsibilities within </w:t>
      </w:r>
      <w:r w:rsidR="006F2040">
        <w:rPr>
          <w:rFonts w:ascii="Times New Roman" w:hAnsi="Times New Roman" w:cs="Times New Roman"/>
          <w:sz w:val="24"/>
          <w:szCs w:val="24"/>
          <w:lang w:val="en-US"/>
        </w:rPr>
        <w:t xml:space="preserve">ITEP </w:t>
      </w:r>
      <w:r w:rsidR="006F2040" w:rsidRPr="006F2040">
        <w:rPr>
          <w:rFonts w:ascii="Times New Roman" w:hAnsi="Times New Roman" w:cs="Times New Roman"/>
          <w:sz w:val="24"/>
          <w:szCs w:val="24"/>
          <w:lang w:val="en-US"/>
        </w:rPr>
        <w:t>Departments are approved by the</w:t>
      </w:r>
      <w:r w:rsidR="006F2040">
        <w:rPr>
          <w:rFonts w:ascii="Times New Roman" w:hAnsi="Times New Roman" w:cs="Times New Roman"/>
          <w:sz w:val="24"/>
          <w:szCs w:val="24"/>
          <w:lang w:val="en-US"/>
        </w:rPr>
        <w:t xml:space="preserve"> </w:t>
      </w:r>
      <w:r w:rsidR="006F2040" w:rsidRPr="006F2040">
        <w:rPr>
          <w:rFonts w:ascii="Times New Roman" w:hAnsi="Times New Roman" w:cs="Times New Roman"/>
          <w:sz w:val="24"/>
          <w:szCs w:val="24"/>
          <w:lang w:val="en-US"/>
        </w:rPr>
        <w:t>Director. Job descriptions that define responsibility and authority of experts are approved by</w:t>
      </w:r>
      <w:r w:rsidR="006F2040">
        <w:rPr>
          <w:rFonts w:ascii="Times New Roman" w:hAnsi="Times New Roman" w:cs="Times New Roman"/>
          <w:sz w:val="24"/>
          <w:szCs w:val="24"/>
          <w:lang w:val="en-US"/>
        </w:rPr>
        <w:t xml:space="preserve"> </w:t>
      </w:r>
      <w:r w:rsidR="006F2040" w:rsidRPr="006F2040">
        <w:rPr>
          <w:rFonts w:ascii="Times New Roman" w:hAnsi="Times New Roman" w:cs="Times New Roman"/>
          <w:sz w:val="24"/>
          <w:szCs w:val="24"/>
          <w:lang w:val="en-US"/>
        </w:rPr>
        <w:t>the Director.</w:t>
      </w:r>
    </w:p>
    <w:p w14:paraId="3F3A28DD" w14:textId="17F69F37" w:rsidR="004B6069" w:rsidRPr="003C0F18" w:rsidRDefault="006F2040">
      <w:pPr>
        <w:jc w:val="both"/>
        <w:rPr>
          <w:rFonts w:ascii="Times New Roman" w:hAnsi="Times New Roman" w:cs="Times New Roman"/>
          <w:sz w:val="24"/>
          <w:szCs w:val="24"/>
          <w:lang w:val="en-US"/>
        </w:rPr>
      </w:pPr>
      <w:r w:rsidRPr="006F2040">
        <w:rPr>
          <w:rFonts w:ascii="Times New Roman" w:hAnsi="Times New Roman" w:cs="Times New Roman"/>
          <w:sz w:val="24"/>
          <w:szCs w:val="24"/>
          <w:lang w:val="en-US"/>
        </w:rPr>
        <w:t>QMS ensures that personnel performing work affecting product quality is competent in</w:t>
      </w:r>
      <w:r>
        <w:rPr>
          <w:rFonts w:ascii="Times New Roman" w:hAnsi="Times New Roman" w:cs="Times New Roman"/>
          <w:sz w:val="24"/>
          <w:szCs w:val="24"/>
          <w:lang w:val="en-US"/>
        </w:rPr>
        <w:t xml:space="preserve"> </w:t>
      </w:r>
      <w:r w:rsidRPr="006F2040">
        <w:rPr>
          <w:rFonts w:ascii="Times New Roman" w:hAnsi="Times New Roman" w:cs="Times New Roman"/>
          <w:sz w:val="24"/>
          <w:szCs w:val="24"/>
          <w:lang w:val="en-US"/>
        </w:rPr>
        <w:t>accordance with their education, training, skills and experience.</w:t>
      </w:r>
    </w:p>
    <w:p w14:paraId="7467C419" w14:textId="6C129DB9" w:rsidR="006F2040" w:rsidRPr="003C0F18" w:rsidRDefault="006F2040">
      <w:pPr>
        <w:jc w:val="both"/>
        <w:rPr>
          <w:rFonts w:ascii="Times New Roman" w:hAnsi="Times New Roman" w:cs="Times New Roman"/>
          <w:sz w:val="24"/>
          <w:szCs w:val="24"/>
          <w:lang w:val="en-US"/>
        </w:rPr>
      </w:pPr>
      <w:r w:rsidRPr="003C0F18">
        <w:rPr>
          <w:rFonts w:ascii="Times New Roman" w:hAnsi="Times New Roman" w:cs="Times New Roman"/>
          <w:sz w:val="24"/>
          <w:szCs w:val="24"/>
          <w:lang w:val="en-US"/>
        </w:rPr>
        <w:t>Measures and instructions for personnel involved in the production process are in compliance</w:t>
      </w:r>
      <w:r>
        <w:rPr>
          <w:rFonts w:ascii="Times New Roman" w:hAnsi="Times New Roman" w:cs="Times New Roman"/>
          <w:sz w:val="24"/>
          <w:szCs w:val="24"/>
          <w:lang w:val="en-US"/>
        </w:rPr>
        <w:t xml:space="preserve"> </w:t>
      </w:r>
      <w:r w:rsidRPr="003C0F18">
        <w:rPr>
          <w:rFonts w:ascii="Times New Roman" w:hAnsi="Times New Roman" w:cs="Times New Roman"/>
          <w:sz w:val="24"/>
          <w:szCs w:val="24"/>
          <w:lang w:val="en-US"/>
        </w:rPr>
        <w:t xml:space="preserve">with provisions of QMS applicable plans and applied both for </w:t>
      </w:r>
      <w:r>
        <w:rPr>
          <w:rFonts w:ascii="Times New Roman" w:hAnsi="Times New Roman" w:cs="Times New Roman"/>
          <w:sz w:val="24"/>
          <w:szCs w:val="24"/>
          <w:lang w:val="en-US"/>
        </w:rPr>
        <w:t xml:space="preserve">ITEP </w:t>
      </w:r>
      <w:r w:rsidRPr="003C0F18">
        <w:rPr>
          <w:rFonts w:ascii="Times New Roman" w:hAnsi="Times New Roman" w:cs="Times New Roman"/>
          <w:sz w:val="24"/>
          <w:szCs w:val="24"/>
          <w:lang w:val="en-US"/>
        </w:rPr>
        <w:t>staff and its subcontractors.</w:t>
      </w:r>
    </w:p>
    <w:p w14:paraId="027D7B72" w14:textId="77777777" w:rsidR="006960BE" w:rsidRDefault="006960BE" w:rsidP="003C0F18">
      <w:pPr>
        <w:spacing w:after="0"/>
        <w:rPr>
          <w:rFonts w:ascii="Times New Roman" w:hAnsi="Times New Roman" w:cs="Times New Roman"/>
          <w:sz w:val="24"/>
          <w:szCs w:val="24"/>
          <w:lang w:val="en-US"/>
        </w:rPr>
      </w:pPr>
    </w:p>
    <w:p w14:paraId="70F35358" w14:textId="77777777" w:rsidR="006960BE" w:rsidRDefault="006960BE" w:rsidP="003C0F18">
      <w:pPr>
        <w:spacing w:after="0"/>
        <w:rPr>
          <w:rFonts w:ascii="Times New Roman" w:hAnsi="Times New Roman" w:cs="Times New Roman"/>
          <w:sz w:val="24"/>
          <w:szCs w:val="24"/>
          <w:lang w:val="en-US"/>
        </w:rPr>
      </w:pPr>
    </w:p>
    <w:p w14:paraId="2AC600C1" w14:textId="233CDCE7" w:rsidR="006F2040" w:rsidRDefault="006F2040" w:rsidP="003C0F18">
      <w:pPr>
        <w:spacing w:after="0"/>
        <w:rPr>
          <w:rFonts w:ascii="Times New Roman" w:hAnsi="Times New Roman" w:cs="Times New Roman"/>
          <w:sz w:val="24"/>
          <w:szCs w:val="24"/>
          <w:lang w:val="en-US"/>
        </w:rPr>
      </w:pPr>
      <w:r w:rsidRPr="006F2040">
        <w:rPr>
          <w:rFonts w:ascii="Times New Roman" w:hAnsi="Times New Roman" w:cs="Times New Roman"/>
          <w:sz w:val="24"/>
          <w:szCs w:val="24"/>
          <w:lang w:val="en-US"/>
        </w:rPr>
        <w:lastRenderedPageBreak/>
        <w:t>The QMS allows to:</w:t>
      </w:r>
    </w:p>
    <w:p w14:paraId="099A9394" w14:textId="2C560302" w:rsidR="006F2040" w:rsidRDefault="006F2040" w:rsidP="000F19E7">
      <w:pPr>
        <w:pStyle w:val="a4"/>
        <w:numPr>
          <w:ilvl w:val="0"/>
          <w:numId w:val="27"/>
        </w:numPr>
        <w:jc w:val="both"/>
        <w:rPr>
          <w:rFonts w:ascii="Times New Roman" w:hAnsi="Times New Roman" w:cs="Times New Roman"/>
          <w:sz w:val="24"/>
          <w:szCs w:val="24"/>
          <w:lang w:val="en-US"/>
        </w:rPr>
      </w:pPr>
      <w:r w:rsidRPr="00C40851">
        <w:rPr>
          <w:rFonts w:ascii="Times New Roman" w:hAnsi="Times New Roman" w:cs="Times New Roman"/>
          <w:sz w:val="24"/>
          <w:szCs w:val="24"/>
          <w:lang w:val="en-US"/>
        </w:rPr>
        <w:t>Determine the necessary competence for personnel performing work affecting product quality;</w:t>
      </w:r>
    </w:p>
    <w:p w14:paraId="7ABE34B9" w14:textId="45B7F0C5" w:rsidR="006F2040" w:rsidRDefault="006F2040" w:rsidP="000F19E7">
      <w:pPr>
        <w:pStyle w:val="a4"/>
        <w:numPr>
          <w:ilvl w:val="0"/>
          <w:numId w:val="27"/>
        </w:numPr>
        <w:jc w:val="both"/>
        <w:rPr>
          <w:rFonts w:ascii="Times New Roman" w:hAnsi="Times New Roman" w:cs="Times New Roman"/>
          <w:sz w:val="24"/>
          <w:szCs w:val="24"/>
          <w:lang w:val="en-US"/>
        </w:rPr>
      </w:pPr>
      <w:r w:rsidRPr="006F2040">
        <w:rPr>
          <w:rFonts w:ascii="Times New Roman" w:hAnsi="Times New Roman" w:cs="Times New Roman"/>
          <w:sz w:val="24"/>
          <w:szCs w:val="24"/>
          <w:lang w:val="en-US"/>
        </w:rPr>
        <w:t>Provide training or take other actions to satisfy these needs;</w:t>
      </w:r>
    </w:p>
    <w:p w14:paraId="3C9C88BD" w14:textId="3C2D8760" w:rsidR="006F2040" w:rsidRDefault="006F2040" w:rsidP="000F19E7">
      <w:pPr>
        <w:pStyle w:val="a4"/>
        <w:numPr>
          <w:ilvl w:val="0"/>
          <w:numId w:val="27"/>
        </w:numPr>
        <w:jc w:val="both"/>
        <w:rPr>
          <w:rFonts w:ascii="Times New Roman" w:hAnsi="Times New Roman" w:cs="Times New Roman"/>
          <w:sz w:val="24"/>
          <w:szCs w:val="24"/>
          <w:lang w:val="en-US"/>
        </w:rPr>
      </w:pPr>
      <w:r w:rsidRPr="006F2040">
        <w:rPr>
          <w:rFonts w:ascii="Times New Roman" w:hAnsi="Times New Roman" w:cs="Times New Roman"/>
          <w:sz w:val="24"/>
          <w:szCs w:val="24"/>
          <w:lang w:val="en-US"/>
        </w:rPr>
        <w:t>Evaluate the effectiveness of measures;</w:t>
      </w:r>
    </w:p>
    <w:p w14:paraId="39AF349C" w14:textId="72E598D7" w:rsidR="006F2040" w:rsidRDefault="006F2040" w:rsidP="000F19E7">
      <w:pPr>
        <w:pStyle w:val="a4"/>
        <w:numPr>
          <w:ilvl w:val="0"/>
          <w:numId w:val="27"/>
        </w:numPr>
        <w:jc w:val="both"/>
        <w:rPr>
          <w:rFonts w:ascii="Times New Roman" w:hAnsi="Times New Roman" w:cs="Times New Roman"/>
          <w:sz w:val="24"/>
          <w:szCs w:val="24"/>
          <w:lang w:val="en-US"/>
        </w:rPr>
      </w:pPr>
      <w:r w:rsidRPr="00C40851">
        <w:rPr>
          <w:rFonts w:ascii="Times New Roman" w:hAnsi="Times New Roman" w:cs="Times New Roman"/>
          <w:sz w:val="24"/>
          <w:szCs w:val="24"/>
          <w:lang w:val="en-US"/>
        </w:rPr>
        <w:t>Create awareness of its staff on the relevance and importance of their activities and contribution to the achievement of quality objectives;</w:t>
      </w:r>
    </w:p>
    <w:p w14:paraId="6D256E48" w14:textId="1F32C7FB" w:rsidR="006F2040" w:rsidRPr="003C0F18" w:rsidRDefault="006F2040" w:rsidP="000F19E7">
      <w:pPr>
        <w:pStyle w:val="a4"/>
        <w:numPr>
          <w:ilvl w:val="0"/>
          <w:numId w:val="27"/>
        </w:numPr>
        <w:jc w:val="both"/>
        <w:rPr>
          <w:rFonts w:ascii="Times New Roman" w:hAnsi="Times New Roman" w:cs="Times New Roman"/>
          <w:sz w:val="24"/>
          <w:szCs w:val="24"/>
          <w:lang w:val="en-US"/>
        </w:rPr>
      </w:pPr>
      <w:r w:rsidRPr="006F2040">
        <w:rPr>
          <w:rFonts w:ascii="Times New Roman" w:hAnsi="Times New Roman" w:cs="Times New Roman"/>
          <w:sz w:val="24"/>
          <w:szCs w:val="24"/>
          <w:lang w:val="en-US"/>
        </w:rPr>
        <w:t>Maintain appropriate records of education, training, skills and experience.</w:t>
      </w:r>
    </w:p>
    <w:p w14:paraId="44869BA5" w14:textId="4BDAD77C" w:rsidR="004B6069" w:rsidRDefault="004B6069">
      <w:pPr>
        <w:rPr>
          <w:rFonts w:ascii="Times New Roman" w:hAnsi="Times New Roman" w:cs="Times New Roman"/>
          <w:sz w:val="24"/>
          <w:szCs w:val="24"/>
          <w:lang w:val="en-US"/>
        </w:rPr>
      </w:pPr>
      <w:r>
        <w:rPr>
          <w:rFonts w:ascii="Times New Roman" w:hAnsi="Times New Roman" w:cs="Times New Roman"/>
          <w:sz w:val="24"/>
          <w:szCs w:val="24"/>
          <w:lang w:val="en-US"/>
        </w:rPr>
        <w:tab/>
      </w:r>
    </w:p>
    <w:p w14:paraId="6E5C0E1C" w14:textId="35E3ABB3" w:rsidR="00FC0B9D" w:rsidRPr="003C0F18" w:rsidRDefault="00FC0B9D">
      <w:pPr>
        <w:rPr>
          <w:rFonts w:ascii="Times New Roman" w:hAnsi="Times New Roman" w:cs="Times New Roman"/>
          <w:b/>
          <w:sz w:val="24"/>
          <w:szCs w:val="24"/>
          <w:lang w:val="en-US"/>
        </w:rPr>
      </w:pPr>
      <w:r w:rsidRPr="003C0F18">
        <w:rPr>
          <w:rFonts w:ascii="Times New Roman" w:hAnsi="Times New Roman" w:cs="Times New Roman"/>
          <w:b/>
          <w:sz w:val="24"/>
          <w:szCs w:val="24"/>
          <w:lang w:val="en-US"/>
        </w:rPr>
        <w:t>ITEP ISO certificates</w:t>
      </w:r>
    </w:p>
    <w:p w14:paraId="23847A8A" w14:textId="6B46C563" w:rsidR="00FC0B9D" w:rsidRPr="00C40851" w:rsidRDefault="000F5072" w:rsidP="003C0F18">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ITEP QMS has been audited and certified by </w:t>
      </w:r>
      <w:r w:rsidRPr="000F5072">
        <w:rPr>
          <w:rFonts w:ascii="Times New Roman" w:hAnsi="Times New Roman" w:cs="Times New Roman"/>
          <w:sz w:val="24"/>
          <w:szCs w:val="24"/>
          <w:lang w:val="en-US"/>
        </w:rPr>
        <w:t>Federal Agency on Technical Regulating and Metrology</w:t>
      </w:r>
      <w:r>
        <w:rPr>
          <w:rFonts w:ascii="Times New Roman" w:hAnsi="Times New Roman" w:cs="Times New Roman"/>
          <w:sz w:val="24"/>
          <w:szCs w:val="24"/>
          <w:lang w:val="en-US"/>
        </w:rPr>
        <w:t xml:space="preserve"> </w:t>
      </w:r>
      <w:r w:rsidR="0035628E">
        <w:rPr>
          <w:rFonts w:ascii="Times New Roman" w:hAnsi="Times New Roman" w:cs="Times New Roman"/>
          <w:sz w:val="24"/>
          <w:szCs w:val="24"/>
          <w:lang w:val="en-US"/>
        </w:rPr>
        <w:t xml:space="preserve">Voluntary Certification System “Alpha Register” </w:t>
      </w:r>
      <w:r>
        <w:rPr>
          <w:rFonts w:ascii="Times New Roman" w:hAnsi="Times New Roman" w:cs="Times New Roman"/>
          <w:sz w:val="24"/>
          <w:szCs w:val="24"/>
          <w:lang w:val="en-US"/>
        </w:rPr>
        <w:t xml:space="preserve">in accordance with requirements of the management system standards </w:t>
      </w:r>
      <w:r w:rsidRPr="003C0F18">
        <w:rPr>
          <w:rFonts w:ascii="Times New Roman" w:hAnsi="Times New Roman" w:cs="Times New Roman"/>
          <w:b/>
          <w:sz w:val="24"/>
          <w:szCs w:val="24"/>
          <w:lang w:val="en-US"/>
        </w:rPr>
        <w:t>ISO 9001:2015</w:t>
      </w:r>
      <w:r>
        <w:rPr>
          <w:rFonts w:ascii="Times New Roman" w:hAnsi="Times New Roman" w:cs="Times New Roman"/>
          <w:sz w:val="24"/>
          <w:szCs w:val="24"/>
          <w:lang w:val="en-US"/>
        </w:rPr>
        <w:t xml:space="preserve">. </w:t>
      </w:r>
      <w:r w:rsidRPr="000F5072">
        <w:rPr>
          <w:rFonts w:ascii="Times New Roman" w:hAnsi="Times New Roman" w:cs="Times New Roman"/>
          <w:sz w:val="24"/>
          <w:szCs w:val="24"/>
          <w:lang w:val="en-US"/>
        </w:rPr>
        <w:t>Certificate of conformity №</w:t>
      </w:r>
      <w:r w:rsidR="00194F6B">
        <w:rPr>
          <w:rFonts w:ascii="Times New Roman" w:hAnsi="Times New Roman" w:cs="Times New Roman"/>
          <w:sz w:val="24"/>
          <w:szCs w:val="24"/>
          <w:lang w:val="en-US"/>
        </w:rPr>
        <w:t> </w:t>
      </w:r>
      <w:r w:rsidR="00F90B70">
        <w:rPr>
          <w:rFonts w:ascii="Times New Roman" w:hAnsi="Times New Roman" w:cs="Times New Roman"/>
          <w:sz w:val="24"/>
          <w:szCs w:val="24"/>
        </w:rPr>
        <w:t>СДС</w:t>
      </w:r>
      <w:r w:rsidR="00F90B70" w:rsidRPr="003C0F18">
        <w:rPr>
          <w:rFonts w:ascii="Times New Roman" w:hAnsi="Times New Roman" w:cs="Times New Roman"/>
          <w:sz w:val="24"/>
          <w:szCs w:val="24"/>
          <w:lang w:val="en-US"/>
        </w:rPr>
        <w:t>.</w:t>
      </w:r>
      <w:r w:rsidR="00F90B70">
        <w:rPr>
          <w:rFonts w:ascii="Times New Roman" w:hAnsi="Times New Roman" w:cs="Times New Roman"/>
          <w:sz w:val="24"/>
          <w:szCs w:val="24"/>
        </w:rPr>
        <w:t>АР</w:t>
      </w:r>
      <w:r w:rsidR="00F90B70" w:rsidRPr="003C0F18">
        <w:rPr>
          <w:rFonts w:ascii="Times New Roman" w:hAnsi="Times New Roman" w:cs="Times New Roman"/>
          <w:sz w:val="24"/>
          <w:szCs w:val="24"/>
          <w:lang w:val="en-US"/>
        </w:rPr>
        <w:t>.</w:t>
      </w:r>
      <w:r w:rsidR="00F90B70">
        <w:rPr>
          <w:rFonts w:ascii="Times New Roman" w:hAnsi="Times New Roman" w:cs="Times New Roman"/>
          <w:sz w:val="24"/>
          <w:szCs w:val="24"/>
        </w:rPr>
        <w:t>СМК</w:t>
      </w:r>
      <w:r w:rsidR="00F90B70" w:rsidRPr="003C0F18">
        <w:rPr>
          <w:rFonts w:ascii="Times New Roman" w:hAnsi="Times New Roman" w:cs="Times New Roman"/>
          <w:sz w:val="24"/>
          <w:szCs w:val="24"/>
          <w:lang w:val="en-US"/>
        </w:rPr>
        <w:t>.02022-18</w:t>
      </w:r>
      <w:r w:rsidRPr="000F5072">
        <w:rPr>
          <w:rFonts w:ascii="Times New Roman" w:hAnsi="Times New Roman" w:cs="Times New Roman"/>
          <w:sz w:val="24"/>
          <w:szCs w:val="24"/>
          <w:lang w:val="en-US"/>
        </w:rPr>
        <w:t xml:space="preserve"> dated </w:t>
      </w:r>
      <w:r w:rsidR="00F90B70" w:rsidRPr="003C0F18">
        <w:rPr>
          <w:rFonts w:ascii="Times New Roman" w:hAnsi="Times New Roman" w:cs="Times New Roman"/>
          <w:sz w:val="24"/>
          <w:szCs w:val="24"/>
          <w:lang w:val="en-US"/>
        </w:rPr>
        <w:t>14</w:t>
      </w:r>
      <w:r w:rsidRPr="000F5072">
        <w:rPr>
          <w:rFonts w:ascii="Times New Roman" w:hAnsi="Times New Roman" w:cs="Times New Roman"/>
          <w:sz w:val="24"/>
          <w:szCs w:val="24"/>
          <w:lang w:val="en-US"/>
        </w:rPr>
        <w:t xml:space="preserve">th </w:t>
      </w:r>
      <w:r w:rsidR="00F90B70">
        <w:rPr>
          <w:rFonts w:ascii="Times New Roman" w:hAnsi="Times New Roman" w:cs="Times New Roman"/>
          <w:sz w:val="24"/>
          <w:szCs w:val="24"/>
          <w:lang w:val="en-US"/>
        </w:rPr>
        <w:t>Sept</w:t>
      </w:r>
      <w:r w:rsidRPr="000F5072">
        <w:rPr>
          <w:rFonts w:ascii="Times New Roman" w:hAnsi="Times New Roman" w:cs="Times New Roman"/>
          <w:sz w:val="24"/>
          <w:szCs w:val="24"/>
          <w:lang w:val="en-US"/>
        </w:rPr>
        <w:t>ember, 201</w:t>
      </w:r>
      <w:r w:rsidR="00F90B70">
        <w:rPr>
          <w:rFonts w:ascii="Times New Roman" w:hAnsi="Times New Roman" w:cs="Times New Roman"/>
          <w:sz w:val="24"/>
          <w:szCs w:val="24"/>
          <w:lang w:val="en-US"/>
        </w:rPr>
        <w:t>8</w:t>
      </w:r>
      <w:r w:rsidRPr="000F5072">
        <w:rPr>
          <w:rFonts w:ascii="Times New Roman" w:hAnsi="Times New Roman" w:cs="Times New Roman"/>
          <w:sz w:val="24"/>
          <w:szCs w:val="24"/>
          <w:lang w:val="en-US"/>
        </w:rPr>
        <w:t xml:space="preserve">. The certificate is valid until </w:t>
      </w:r>
      <w:r w:rsidR="00F90B70">
        <w:rPr>
          <w:rFonts w:ascii="Times New Roman" w:hAnsi="Times New Roman" w:cs="Times New Roman"/>
          <w:sz w:val="24"/>
          <w:szCs w:val="24"/>
          <w:lang w:val="en-US"/>
        </w:rPr>
        <w:t>14</w:t>
      </w:r>
      <w:r w:rsidRPr="000F5072">
        <w:rPr>
          <w:rFonts w:ascii="Times New Roman" w:hAnsi="Times New Roman" w:cs="Times New Roman"/>
          <w:sz w:val="24"/>
          <w:szCs w:val="24"/>
          <w:lang w:val="en-US"/>
        </w:rPr>
        <w:t xml:space="preserve">th </w:t>
      </w:r>
      <w:r w:rsidR="00F90B70">
        <w:rPr>
          <w:rFonts w:ascii="Times New Roman" w:hAnsi="Times New Roman" w:cs="Times New Roman"/>
          <w:sz w:val="24"/>
          <w:szCs w:val="24"/>
          <w:lang w:val="en-US"/>
        </w:rPr>
        <w:t>Sept</w:t>
      </w:r>
      <w:r w:rsidR="00F90B70" w:rsidRPr="000F5072">
        <w:rPr>
          <w:rFonts w:ascii="Times New Roman" w:hAnsi="Times New Roman" w:cs="Times New Roman"/>
          <w:sz w:val="24"/>
          <w:szCs w:val="24"/>
          <w:lang w:val="en-US"/>
        </w:rPr>
        <w:t>ember</w:t>
      </w:r>
      <w:r w:rsidRPr="000F5072">
        <w:rPr>
          <w:rFonts w:ascii="Times New Roman" w:hAnsi="Times New Roman" w:cs="Times New Roman"/>
          <w:sz w:val="24"/>
          <w:szCs w:val="24"/>
          <w:lang w:val="en-US"/>
        </w:rPr>
        <w:t>, 202</w:t>
      </w:r>
      <w:r w:rsidR="00F90B70">
        <w:rPr>
          <w:rFonts w:ascii="Times New Roman" w:hAnsi="Times New Roman" w:cs="Times New Roman"/>
          <w:sz w:val="24"/>
          <w:szCs w:val="24"/>
          <w:lang w:val="en-US"/>
        </w:rPr>
        <w:t>1</w:t>
      </w:r>
      <w:r w:rsidRPr="000F5072">
        <w:rPr>
          <w:rFonts w:ascii="Times New Roman" w:hAnsi="Times New Roman" w:cs="Times New Roman"/>
          <w:sz w:val="24"/>
          <w:szCs w:val="24"/>
          <w:lang w:val="en-US"/>
        </w:rPr>
        <w:t>. The</w:t>
      </w:r>
      <w:r>
        <w:rPr>
          <w:rFonts w:ascii="Times New Roman" w:hAnsi="Times New Roman" w:cs="Times New Roman"/>
          <w:sz w:val="24"/>
          <w:szCs w:val="24"/>
          <w:lang w:val="en-US"/>
        </w:rPr>
        <w:t xml:space="preserve"> </w:t>
      </w:r>
      <w:r w:rsidRPr="000F5072">
        <w:rPr>
          <w:rFonts w:ascii="Times New Roman" w:hAnsi="Times New Roman" w:cs="Times New Roman"/>
          <w:sz w:val="24"/>
          <w:szCs w:val="24"/>
          <w:lang w:val="en-US"/>
        </w:rPr>
        <w:t xml:space="preserve">certificate covers </w:t>
      </w:r>
      <w:r w:rsidR="00F90B70">
        <w:rPr>
          <w:rFonts w:ascii="Times New Roman" w:hAnsi="Times New Roman" w:cs="Times New Roman"/>
          <w:sz w:val="24"/>
          <w:szCs w:val="24"/>
          <w:lang w:val="en-US"/>
        </w:rPr>
        <w:t xml:space="preserve">design, construction (including </w:t>
      </w:r>
      <w:r w:rsidR="00460F5A">
        <w:rPr>
          <w:rFonts w:ascii="Times New Roman" w:hAnsi="Times New Roman" w:cs="Times New Roman"/>
          <w:sz w:val="24"/>
          <w:szCs w:val="24"/>
          <w:lang w:val="en-US"/>
        </w:rPr>
        <w:t>Research</w:t>
      </w:r>
      <w:r w:rsidR="00F90B70">
        <w:rPr>
          <w:rFonts w:ascii="Times New Roman" w:hAnsi="Times New Roman" w:cs="Times New Roman"/>
          <w:sz w:val="24"/>
          <w:szCs w:val="24"/>
          <w:lang w:val="en-US"/>
        </w:rPr>
        <w:t xml:space="preserve">, Development and Engineering works) of nuclear power facilities and equipment; nuclear instrumentation and units; accelerators of proton and various types of ions and constituent components; detectors and units for the experiment on superdense baryonic matter; </w:t>
      </w:r>
      <w:r w:rsidR="00853B65">
        <w:rPr>
          <w:rFonts w:ascii="Times New Roman" w:hAnsi="Times New Roman" w:cs="Times New Roman"/>
          <w:sz w:val="24"/>
          <w:szCs w:val="24"/>
          <w:lang w:val="en-US"/>
        </w:rPr>
        <w:t>medical equipment; solid scintillation antineutrino detector; construction, reconstruction of space infrastructure and systems; theoretical, experimental and applied works in the field of structural materials in nuclear power engineering; development of documentation, methods and instruments for testing, commissioning and decommissioning, adjustment, repair and disposal of products; designer supervision and technical support; development of s</w:t>
      </w:r>
      <w:r w:rsidR="005A294F">
        <w:rPr>
          <w:rFonts w:ascii="Times New Roman" w:hAnsi="Times New Roman" w:cs="Times New Roman"/>
          <w:sz w:val="24"/>
          <w:szCs w:val="24"/>
          <w:lang w:val="en-US"/>
        </w:rPr>
        <w:t>o</w:t>
      </w:r>
      <w:r w:rsidR="00853B65">
        <w:rPr>
          <w:rFonts w:ascii="Times New Roman" w:hAnsi="Times New Roman" w:cs="Times New Roman"/>
          <w:sz w:val="24"/>
          <w:szCs w:val="24"/>
          <w:lang w:val="en-US"/>
        </w:rPr>
        <w:t>ftware products</w:t>
      </w:r>
      <w:r w:rsidRPr="000F5072">
        <w:rPr>
          <w:rFonts w:ascii="Times New Roman" w:hAnsi="Times New Roman" w:cs="Times New Roman"/>
          <w:sz w:val="24"/>
          <w:szCs w:val="24"/>
          <w:lang w:val="en-US"/>
        </w:rPr>
        <w:t>, see Annex 1.</w:t>
      </w:r>
    </w:p>
    <w:p w14:paraId="24D6B5C8" w14:textId="77777777" w:rsidR="00FC0B9D" w:rsidRPr="00FD1512" w:rsidRDefault="00FC0B9D">
      <w:pPr>
        <w:rPr>
          <w:rFonts w:ascii="Times New Roman" w:hAnsi="Times New Roman" w:cs="Times New Roman"/>
          <w:sz w:val="24"/>
          <w:szCs w:val="24"/>
          <w:lang w:val="en-US"/>
        </w:rPr>
      </w:pPr>
    </w:p>
    <w:p w14:paraId="0AF573CE" w14:textId="77777777" w:rsidR="000F5B08" w:rsidRPr="003C0F18" w:rsidRDefault="000F5B08" w:rsidP="003C0F18">
      <w:pPr>
        <w:pStyle w:val="a4"/>
        <w:numPr>
          <w:ilvl w:val="0"/>
          <w:numId w:val="3"/>
        </w:numPr>
        <w:ind w:left="0" w:firstLine="0"/>
        <w:rPr>
          <w:rFonts w:ascii="Times New Roman" w:hAnsi="Times New Roman" w:cs="Times New Roman"/>
          <w:b/>
          <w:sz w:val="28"/>
          <w:szCs w:val="28"/>
          <w:lang w:val="en-US"/>
        </w:rPr>
      </w:pPr>
      <w:r w:rsidRPr="003C0F18">
        <w:rPr>
          <w:rFonts w:ascii="Times New Roman" w:hAnsi="Times New Roman" w:cs="Times New Roman"/>
          <w:b/>
          <w:sz w:val="28"/>
          <w:szCs w:val="28"/>
          <w:lang w:val="en-US"/>
        </w:rPr>
        <w:t>Organizational Structure and Responsibilities</w:t>
      </w:r>
    </w:p>
    <w:p w14:paraId="05686DFF" w14:textId="0243B1D6" w:rsidR="00FD1512" w:rsidRPr="003C0F18" w:rsidRDefault="00107F30">
      <w:pPr>
        <w:rPr>
          <w:rFonts w:ascii="Times New Roman" w:hAnsi="Times New Roman" w:cs="Times New Roman"/>
          <w:b/>
          <w:sz w:val="24"/>
          <w:szCs w:val="24"/>
          <w:lang w:val="en-US"/>
        </w:rPr>
      </w:pPr>
      <w:r w:rsidRPr="003C0F18">
        <w:rPr>
          <w:rFonts w:ascii="Times New Roman" w:hAnsi="Times New Roman" w:cs="Times New Roman"/>
          <w:b/>
          <w:sz w:val="24"/>
          <w:szCs w:val="24"/>
          <w:lang w:val="en-US"/>
        </w:rPr>
        <w:t>Distribution of responsibilities</w:t>
      </w:r>
    </w:p>
    <w:p w14:paraId="7A0A1B35" w14:textId="16281B61" w:rsidR="00107F30" w:rsidRPr="00107F30" w:rsidRDefault="00107F30" w:rsidP="003C0F18">
      <w:pPr>
        <w:jc w:val="both"/>
        <w:rPr>
          <w:rFonts w:ascii="Times New Roman" w:hAnsi="Times New Roman" w:cs="Times New Roman"/>
          <w:sz w:val="24"/>
          <w:szCs w:val="24"/>
          <w:lang w:val="en-US"/>
        </w:rPr>
      </w:pPr>
      <w:r>
        <w:rPr>
          <w:rFonts w:ascii="Times New Roman" w:hAnsi="Times New Roman" w:cs="Times New Roman"/>
          <w:sz w:val="24"/>
          <w:szCs w:val="24"/>
          <w:lang w:val="en-US"/>
        </w:rPr>
        <w:t>ITEP</w:t>
      </w:r>
      <w:r w:rsidRPr="00107F30">
        <w:rPr>
          <w:rFonts w:ascii="Times New Roman" w:hAnsi="Times New Roman" w:cs="Times New Roman"/>
          <w:sz w:val="24"/>
          <w:szCs w:val="24"/>
          <w:lang w:val="en-US"/>
        </w:rPr>
        <w:t xml:space="preserve"> </w:t>
      </w:r>
      <w:r w:rsidR="00BA4E73">
        <w:rPr>
          <w:rFonts w:ascii="Times New Roman" w:hAnsi="Times New Roman" w:cs="Times New Roman"/>
          <w:sz w:val="24"/>
          <w:szCs w:val="24"/>
          <w:lang w:val="en-US"/>
        </w:rPr>
        <w:t xml:space="preserve">Acting </w:t>
      </w:r>
      <w:r w:rsidR="00BA4E73" w:rsidRPr="00107F30">
        <w:rPr>
          <w:rFonts w:ascii="Times New Roman" w:hAnsi="Times New Roman" w:cs="Times New Roman"/>
          <w:sz w:val="24"/>
          <w:szCs w:val="24"/>
          <w:lang w:val="en-US"/>
        </w:rPr>
        <w:t xml:space="preserve">Director </w:t>
      </w:r>
      <w:r w:rsidR="00BA4E73" w:rsidRPr="009723D1">
        <w:rPr>
          <w:rFonts w:ascii="Times New Roman" w:hAnsi="Times New Roman" w:cs="Times New Roman"/>
          <w:i/>
          <w:sz w:val="24"/>
          <w:szCs w:val="24"/>
          <w:lang w:val="en-US"/>
        </w:rPr>
        <w:t>Igor Bozhkov</w:t>
      </w:r>
      <w:r w:rsidR="009734F6">
        <w:rPr>
          <w:rFonts w:ascii="Times New Roman" w:hAnsi="Times New Roman" w:cs="Times New Roman"/>
          <w:sz w:val="24"/>
          <w:szCs w:val="24"/>
          <w:lang w:val="en-US"/>
        </w:rPr>
        <w:t xml:space="preserve"> </w:t>
      </w:r>
      <w:r w:rsidRPr="00107F30">
        <w:rPr>
          <w:rFonts w:ascii="Times New Roman" w:hAnsi="Times New Roman" w:cs="Times New Roman"/>
          <w:sz w:val="24"/>
          <w:szCs w:val="24"/>
          <w:lang w:val="en-US"/>
        </w:rPr>
        <w:t>has ultimate responsibility for the quality of</w:t>
      </w:r>
      <w:r>
        <w:rPr>
          <w:rFonts w:ascii="Times New Roman" w:hAnsi="Times New Roman" w:cs="Times New Roman"/>
          <w:sz w:val="24"/>
          <w:szCs w:val="24"/>
          <w:lang w:val="en-US"/>
        </w:rPr>
        <w:t xml:space="preserve"> </w:t>
      </w:r>
      <w:r w:rsidRPr="00107F30">
        <w:rPr>
          <w:rFonts w:ascii="Times New Roman" w:hAnsi="Times New Roman" w:cs="Times New Roman"/>
          <w:sz w:val="24"/>
          <w:szCs w:val="24"/>
          <w:lang w:val="en-US"/>
        </w:rPr>
        <w:t xml:space="preserve">products and services provided by </w:t>
      </w:r>
      <w:r>
        <w:rPr>
          <w:rFonts w:ascii="Times New Roman" w:hAnsi="Times New Roman" w:cs="Times New Roman"/>
          <w:sz w:val="24"/>
          <w:szCs w:val="24"/>
          <w:lang w:val="en-US"/>
        </w:rPr>
        <w:t>ITEP</w:t>
      </w:r>
      <w:r w:rsidRPr="00107F30">
        <w:rPr>
          <w:rFonts w:ascii="Times New Roman" w:hAnsi="Times New Roman" w:cs="Times New Roman"/>
          <w:sz w:val="24"/>
          <w:szCs w:val="24"/>
          <w:lang w:val="en-US"/>
        </w:rPr>
        <w:t xml:space="preserve"> to FAIR.</w:t>
      </w:r>
    </w:p>
    <w:p w14:paraId="0BCE7C35" w14:textId="3762D93D" w:rsidR="00107F30" w:rsidRPr="003C0F18" w:rsidRDefault="009734F6">
      <w:pPr>
        <w:rPr>
          <w:rFonts w:ascii="Times New Roman" w:hAnsi="Times New Roman" w:cs="Times New Roman"/>
          <w:b/>
          <w:sz w:val="24"/>
          <w:szCs w:val="24"/>
          <w:lang w:val="en-US"/>
        </w:rPr>
      </w:pPr>
      <w:r w:rsidRPr="003C0F18">
        <w:rPr>
          <w:rFonts w:ascii="Times New Roman" w:hAnsi="Times New Roman" w:cs="Times New Roman"/>
          <w:b/>
          <w:sz w:val="24"/>
          <w:szCs w:val="24"/>
          <w:lang w:val="en-US"/>
        </w:rPr>
        <w:t>Project management structure</w:t>
      </w:r>
    </w:p>
    <w:p w14:paraId="3A86C04F" w14:textId="4DB72912" w:rsidR="00107F30" w:rsidRPr="009734F6" w:rsidRDefault="009734F6">
      <w:pPr>
        <w:rPr>
          <w:rFonts w:ascii="Times New Roman" w:hAnsi="Times New Roman" w:cs="Times New Roman"/>
          <w:i/>
          <w:sz w:val="24"/>
          <w:szCs w:val="24"/>
          <w:lang w:val="en-US"/>
        </w:rPr>
      </w:pPr>
      <w:r w:rsidRPr="009734F6">
        <w:rPr>
          <w:rFonts w:ascii="Times New Roman" w:hAnsi="Times New Roman" w:cs="Times New Roman"/>
          <w:i/>
          <w:sz w:val="24"/>
          <w:szCs w:val="24"/>
          <w:lang w:val="en-US"/>
        </w:rPr>
        <w:t>ITEP coordinator</w:t>
      </w:r>
    </w:p>
    <w:p w14:paraId="14EE28E6" w14:textId="0014F21B" w:rsidR="009734F6" w:rsidRDefault="009734F6" w:rsidP="009734F6">
      <w:pPr>
        <w:spacing w:after="0"/>
        <w:ind w:left="284"/>
        <w:rPr>
          <w:rFonts w:ascii="Times New Roman" w:hAnsi="Times New Roman" w:cs="Times New Roman"/>
          <w:i/>
          <w:sz w:val="24"/>
          <w:szCs w:val="24"/>
          <w:lang w:val="en-US"/>
        </w:rPr>
      </w:pPr>
      <w:r w:rsidRPr="009734F6">
        <w:rPr>
          <w:rFonts w:ascii="Times New Roman" w:hAnsi="Times New Roman" w:cs="Times New Roman"/>
          <w:sz w:val="24"/>
          <w:szCs w:val="24"/>
          <w:lang w:val="en-US"/>
        </w:rPr>
        <w:t xml:space="preserve">Name: </w:t>
      </w:r>
      <w:r w:rsidRPr="009734F6">
        <w:rPr>
          <w:rFonts w:ascii="Times New Roman" w:hAnsi="Times New Roman" w:cs="Times New Roman"/>
          <w:i/>
          <w:sz w:val="24"/>
          <w:szCs w:val="24"/>
          <w:lang w:val="en-US"/>
        </w:rPr>
        <w:t xml:space="preserve">Dr. </w:t>
      </w:r>
      <w:r>
        <w:rPr>
          <w:rFonts w:ascii="Times New Roman" w:hAnsi="Times New Roman" w:cs="Times New Roman"/>
          <w:i/>
          <w:sz w:val="24"/>
          <w:szCs w:val="24"/>
          <w:lang w:val="en-US"/>
        </w:rPr>
        <w:t>Timur</w:t>
      </w:r>
      <w:r w:rsidRPr="009734F6">
        <w:rPr>
          <w:rFonts w:ascii="Times New Roman" w:hAnsi="Times New Roman" w:cs="Times New Roman"/>
          <w:i/>
          <w:sz w:val="24"/>
          <w:szCs w:val="24"/>
          <w:lang w:val="en-US"/>
        </w:rPr>
        <w:t xml:space="preserve"> </w:t>
      </w:r>
      <w:r>
        <w:rPr>
          <w:rFonts w:ascii="Times New Roman" w:hAnsi="Times New Roman" w:cs="Times New Roman"/>
          <w:i/>
          <w:sz w:val="24"/>
          <w:szCs w:val="24"/>
          <w:lang w:val="en-US"/>
        </w:rPr>
        <w:t>Kulevoy</w:t>
      </w:r>
    </w:p>
    <w:p w14:paraId="156B9357" w14:textId="0151B8AF" w:rsidR="009734F6" w:rsidRDefault="009734F6" w:rsidP="009734F6">
      <w:pPr>
        <w:spacing w:after="0"/>
        <w:ind w:left="284"/>
        <w:rPr>
          <w:rFonts w:ascii="Times New Roman" w:hAnsi="Times New Roman" w:cs="Times New Roman"/>
          <w:sz w:val="24"/>
          <w:szCs w:val="24"/>
          <w:lang w:val="en-US"/>
        </w:rPr>
      </w:pPr>
      <w:r>
        <w:rPr>
          <w:rFonts w:ascii="Times New Roman" w:hAnsi="Times New Roman" w:cs="Times New Roman"/>
          <w:sz w:val="24"/>
          <w:szCs w:val="24"/>
          <w:lang w:val="en-US"/>
        </w:rPr>
        <w:t xml:space="preserve">Position: </w:t>
      </w:r>
      <w:r w:rsidRPr="009734F6">
        <w:rPr>
          <w:rFonts w:ascii="Times New Roman" w:hAnsi="Times New Roman" w:cs="Times New Roman"/>
          <w:sz w:val="24"/>
          <w:szCs w:val="24"/>
          <w:lang w:val="en-US"/>
        </w:rPr>
        <w:t>Deputy Director for science (accelerator physics)</w:t>
      </w:r>
    </w:p>
    <w:p w14:paraId="3726D4C9" w14:textId="37D3D535" w:rsidR="009734F6" w:rsidRDefault="009734F6" w:rsidP="009734F6">
      <w:pPr>
        <w:spacing w:after="0"/>
        <w:ind w:left="284"/>
        <w:rPr>
          <w:rFonts w:ascii="Times New Roman" w:hAnsi="Times New Roman" w:cs="Times New Roman"/>
          <w:sz w:val="24"/>
          <w:szCs w:val="24"/>
          <w:lang w:val="en-US"/>
        </w:rPr>
      </w:pPr>
      <w:r>
        <w:rPr>
          <w:rFonts w:ascii="Times New Roman" w:hAnsi="Times New Roman" w:cs="Times New Roman"/>
          <w:sz w:val="24"/>
          <w:szCs w:val="24"/>
          <w:lang w:val="en-US"/>
        </w:rPr>
        <w:t xml:space="preserve">Email: </w:t>
      </w:r>
      <w:r w:rsidR="00A5338E">
        <w:fldChar w:fldCharType="begin"/>
      </w:r>
      <w:r w:rsidR="00A5338E" w:rsidRPr="004B33E2">
        <w:rPr>
          <w:lang w:val="en-US"/>
          <w:rPrChange w:id="29" w:author="USER1" w:date="2020-12-17T09:10:00Z">
            <w:rPr/>
          </w:rPrChange>
        </w:rPr>
        <w:instrText xml:space="preserve"> HYPERLINK "mailto:kulevoy@itep.ru" </w:instrText>
      </w:r>
      <w:r w:rsidR="00A5338E">
        <w:fldChar w:fldCharType="separate"/>
      </w:r>
      <w:r w:rsidRPr="007C09E6">
        <w:rPr>
          <w:rStyle w:val="a5"/>
          <w:rFonts w:ascii="Times New Roman" w:hAnsi="Times New Roman" w:cs="Times New Roman"/>
          <w:sz w:val="24"/>
          <w:szCs w:val="24"/>
          <w:lang w:val="en-US"/>
        </w:rPr>
        <w:t>kulevoy@itep.ru</w:t>
      </w:r>
      <w:r w:rsidR="00A5338E">
        <w:rPr>
          <w:rStyle w:val="a5"/>
          <w:rFonts w:ascii="Times New Roman" w:hAnsi="Times New Roman" w:cs="Times New Roman"/>
          <w:sz w:val="24"/>
          <w:szCs w:val="24"/>
          <w:lang w:val="en-US"/>
        </w:rPr>
        <w:fldChar w:fldCharType="end"/>
      </w:r>
    </w:p>
    <w:p w14:paraId="17DCD63D" w14:textId="63159E05" w:rsidR="009734F6" w:rsidRDefault="009734F6" w:rsidP="008E3A4A">
      <w:pPr>
        <w:spacing w:after="120"/>
        <w:ind w:left="284"/>
        <w:rPr>
          <w:rFonts w:ascii="Times New Roman" w:hAnsi="Times New Roman" w:cs="Times New Roman"/>
          <w:sz w:val="24"/>
          <w:szCs w:val="24"/>
          <w:lang w:val="en-US"/>
        </w:rPr>
      </w:pPr>
      <w:r>
        <w:rPr>
          <w:rFonts w:ascii="Times New Roman" w:hAnsi="Times New Roman" w:cs="Times New Roman"/>
          <w:sz w:val="24"/>
          <w:szCs w:val="24"/>
          <w:lang w:val="en-US"/>
        </w:rPr>
        <w:t>Tel.: +7910402-2483</w:t>
      </w:r>
    </w:p>
    <w:p w14:paraId="62A3D721" w14:textId="51389CB7" w:rsidR="009734F6" w:rsidRDefault="009734F6">
      <w:pPr>
        <w:rPr>
          <w:rFonts w:ascii="Times New Roman" w:hAnsi="Times New Roman" w:cs="Times New Roman"/>
          <w:sz w:val="24"/>
          <w:szCs w:val="24"/>
          <w:lang w:val="en-US"/>
        </w:rPr>
      </w:pPr>
      <w:r w:rsidRPr="009734F6">
        <w:rPr>
          <w:rFonts w:ascii="Times New Roman" w:hAnsi="Times New Roman" w:cs="Times New Roman"/>
          <w:sz w:val="24"/>
          <w:szCs w:val="24"/>
          <w:lang w:val="en-US"/>
        </w:rPr>
        <w:t>The Coordinator is responsible for:</w:t>
      </w:r>
    </w:p>
    <w:p w14:paraId="6D318122" w14:textId="726CA172" w:rsidR="00841887" w:rsidRDefault="00841887" w:rsidP="00841887">
      <w:pPr>
        <w:pStyle w:val="a4"/>
        <w:numPr>
          <w:ilvl w:val="0"/>
          <w:numId w:val="24"/>
        </w:numPr>
        <w:rPr>
          <w:rFonts w:ascii="Times New Roman" w:hAnsi="Times New Roman" w:cs="Times New Roman"/>
          <w:sz w:val="24"/>
          <w:szCs w:val="24"/>
          <w:lang w:val="en-US"/>
        </w:rPr>
      </w:pPr>
      <w:r w:rsidRPr="00841887">
        <w:rPr>
          <w:rFonts w:ascii="Times New Roman" w:hAnsi="Times New Roman" w:cs="Times New Roman"/>
          <w:sz w:val="24"/>
          <w:szCs w:val="24"/>
          <w:lang w:val="en-US"/>
        </w:rPr>
        <w:t xml:space="preserve">Ensuring communication between </w:t>
      </w:r>
      <w:r>
        <w:rPr>
          <w:rFonts w:ascii="Times New Roman" w:hAnsi="Times New Roman" w:cs="Times New Roman"/>
          <w:sz w:val="24"/>
          <w:szCs w:val="24"/>
          <w:lang w:val="en-US"/>
        </w:rPr>
        <w:t xml:space="preserve">ITEP </w:t>
      </w:r>
      <w:r w:rsidRPr="00841887">
        <w:rPr>
          <w:rFonts w:ascii="Times New Roman" w:hAnsi="Times New Roman" w:cs="Times New Roman"/>
          <w:sz w:val="24"/>
          <w:szCs w:val="24"/>
          <w:lang w:val="en-US"/>
        </w:rPr>
        <w:t>and FAIR;</w:t>
      </w:r>
    </w:p>
    <w:p w14:paraId="4C7A7DB6" w14:textId="4D1602F0" w:rsidR="00841887" w:rsidRDefault="00841887" w:rsidP="00841887">
      <w:pPr>
        <w:pStyle w:val="a4"/>
        <w:numPr>
          <w:ilvl w:val="0"/>
          <w:numId w:val="24"/>
        </w:numPr>
        <w:rPr>
          <w:rFonts w:ascii="Times New Roman" w:hAnsi="Times New Roman" w:cs="Times New Roman"/>
          <w:sz w:val="24"/>
          <w:szCs w:val="24"/>
          <w:lang w:val="en-US"/>
        </w:rPr>
      </w:pPr>
      <w:r w:rsidRPr="00841887">
        <w:rPr>
          <w:rFonts w:ascii="Times New Roman" w:hAnsi="Times New Roman" w:cs="Times New Roman"/>
          <w:sz w:val="24"/>
          <w:szCs w:val="24"/>
          <w:lang w:val="en-US"/>
        </w:rPr>
        <w:t>Monitoring of scientific and technical progress of the Collaboration Contract activities;</w:t>
      </w:r>
    </w:p>
    <w:p w14:paraId="3072B2DE" w14:textId="77777777" w:rsidR="00841887" w:rsidRDefault="00841887" w:rsidP="00841887">
      <w:pPr>
        <w:pStyle w:val="a4"/>
        <w:numPr>
          <w:ilvl w:val="0"/>
          <w:numId w:val="24"/>
        </w:numPr>
        <w:rPr>
          <w:rFonts w:ascii="Times New Roman" w:hAnsi="Times New Roman" w:cs="Times New Roman"/>
          <w:sz w:val="24"/>
          <w:szCs w:val="24"/>
          <w:lang w:val="en-US"/>
        </w:rPr>
      </w:pPr>
      <w:r w:rsidRPr="009734F6">
        <w:rPr>
          <w:rFonts w:ascii="Times New Roman" w:hAnsi="Times New Roman" w:cs="Times New Roman"/>
          <w:sz w:val="24"/>
          <w:szCs w:val="24"/>
          <w:lang w:val="en-US"/>
        </w:rPr>
        <w:lastRenderedPageBreak/>
        <w:t xml:space="preserve">Coordination of work on the Collaboration Contract with different departments at </w:t>
      </w:r>
      <w:r>
        <w:rPr>
          <w:rFonts w:ascii="Times New Roman" w:hAnsi="Times New Roman" w:cs="Times New Roman"/>
          <w:sz w:val="24"/>
          <w:szCs w:val="24"/>
          <w:lang w:val="en-US"/>
        </w:rPr>
        <w:t>ITEP</w:t>
      </w:r>
      <w:r w:rsidRPr="009734F6">
        <w:rPr>
          <w:rFonts w:ascii="Times New Roman" w:hAnsi="Times New Roman" w:cs="Times New Roman"/>
          <w:sz w:val="24"/>
          <w:szCs w:val="24"/>
          <w:lang w:val="en-US"/>
        </w:rPr>
        <w:t>;</w:t>
      </w:r>
    </w:p>
    <w:p w14:paraId="607B93F1" w14:textId="6BA927F4" w:rsidR="00841887" w:rsidRPr="00841887" w:rsidRDefault="00841887" w:rsidP="00841887">
      <w:pPr>
        <w:rPr>
          <w:rFonts w:ascii="Times New Roman" w:hAnsi="Times New Roman" w:cs="Times New Roman"/>
          <w:i/>
          <w:sz w:val="24"/>
          <w:szCs w:val="24"/>
          <w:lang w:val="en-US"/>
        </w:rPr>
      </w:pPr>
      <w:r w:rsidRPr="00841887">
        <w:rPr>
          <w:rFonts w:ascii="Times New Roman" w:hAnsi="Times New Roman" w:cs="Times New Roman"/>
          <w:i/>
          <w:sz w:val="24"/>
          <w:szCs w:val="24"/>
          <w:lang w:val="en-US"/>
        </w:rPr>
        <w:t>Work Package Leader (WPL)</w:t>
      </w:r>
    </w:p>
    <w:p w14:paraId="4ACD966E" w14:textId="32621BD6" w:rsidR="00841887" w:rsidRDefault="00841887" w:rsidP="00841887">
      <w:pPr>
        <w:spacing w:after="0"/>
        <w:ind w:left="284"/>
        <w:rPr>
          <w:rFonts w:ascii="Times New Roman" w:hAnsi="Times New Roman" w:cs="Times New Roman"/>
          <w:i/>
          <w:sz w:val="24"/>
          <w:szCs w:val="24"/>
          <w:lang w:val="en-US"/>
        </w:rPr>
      </w:pPr>
      <w:r w:rsidRPr="009734F6">
        <w:rPr>
          <w:rFonts w:ascii="Times New Roman" w:hAnsi="Times New Roman" w:cs="Times New Roman"/>
          <w:sz w:val="24"/>
          <w:szCs w:val="24"/>
          <w:lang w:val="en-US"/>
        </w:rPr>
        <w:t xml:space="preserve">Name: </w:t>
      </w:r>
      <w:r>
        <w:rPr>
          <w:rFonts w:ascii="Times New Roman" w:hAnsi="Times New Roman" w:cs="Times New Roman"/>
          <w:i/>
          <w:sz w:val="24"/>
          <w:szCs w:val="24"/>
          <w:lang w:val="en-US"/>
        </w:rPr>
        <w:t>Dmitry Liakin</w:t>
      </w:r>
    </w:p>
    <w:p w14:paraId="4C10CD48" w14:textId="4F820D80" w:rsidR="00841887" w:rsidRPr="00841887" w:rsidRDefault="00841887" w:rsidP="00841887">
      <w:pPr>
        <w:spacing w:after="0"/>
        <w:ind w:left="284"/>
        <w:rPr>
          <w:rFonts w:ascii="Times New Roman" w:hAnsi="Times New Roman" w:cs="Times New Roman"/>
          <w:sz w:val="24"/>
          <w:szCs w:val="24"/>
          <w:lang w:val="en-US"/>
        </w:rPr>
      </w:pPr>
      <w:r>
        <w:rPr>
          <w:rFonts w:ascii="Times New Roman" w:hAnsi="Times New Roman" w:cs="Times New Roman"/>
          <w:sz w:val="24"/>
          <w:szCs w:val="24"/>
          <w:lang w:val="en-US"/>
        </w:rPr>
        <w:t xml:space="preserve">Position: </w:t>
      </w:r>
      <w:r w:rsidRPr="00841887">
        <w:rPr>
          <w:rFonts w:ascii="Times New Roman" w:hAnsi="Times New Roman" w:cs="Times New Roman"/>
          <w:sz w:val="24"/>
          <w:szCs w:val="24"/>
          <w:lang w:val="en-US"/>
        </w:rPr>
        <w:t>Research Scientist</w:t>
      </w:r>
    </w:p>
    <w:p w14:paraId="3BA01C65" w14:textId="29811195" w:rsidR="00841887" w:rsidRDefault="00841887" w:rsidP="00841887">
      <w:pPr>
        <w:spacing w:after="0"/>
        <w:ind w:left="284"/>
        <w:rPr>
          <w:rFonts w:ascii="Times New Roman" w:hAnsi="Times New Roman" w:cs="Times New Roman"/>
          <w:sz w:val="24"/>
          <w:szCs w:val="24"/>
          <w:lang w:val="en-US"/>
        </w:rPr>
      </w:pPr>
      <w:r>
        <w:rPr>
          <w:rFonts w:ascii="Times New Roman" w:hAnsi="Times New Roman" w:cs="Times New Roman"/>
          <w:sz w:val="24"/>
          <w:szCs w:val="24"/>
          <w:lang w:val="en-US"/>
        </w:rPr>
        <w:t xml:space="preserve">Email: </w:t>
      </w:r>
      <w:r w:rsidR="00A5338E">
        <w:fldChar w:fldCharType="begin"/>
      </w:r>
      <w:r w:rsidR="00A5338E" w:rsidRPr="004B33E2">
        <w:rPr>
          <w:lang w:val="en-US"/>
          <w:rPrChange w:id="30" w:author="USER1" w:date="2020-12-17T09:10:00Z">
            <w:rPr/>
          </w:rPrChange>
        </w:rPr>
        <w:instrText xml:space="preserve"> HYPERLINK "mailto:liakin@itep.ru" </w:instrText>
      </w:r>
      <w:r w:rsidR="00A5338E">
        <w:fldChar w:fldCharType="separate"/>
      </w:r>
      <w:r w:rsidRPr="007C09E6">
        <w:rPr>
          <w:rStyle w:val="a5"/>
          <w:rFonts w:ascii="Times New Roman" w:hAnsi="Times New Roman" w:cs="Times New Roman"/>
          <w:sz w:val="24"/>
          <w:szCs w:val="24"/>
          <w:lang w:val="en-US"/>
        </w:rPr>
        <w:t>liakin@itep.ru</w:t>
      </w:r>
      <w:r w:rsidR="00A5338E">
        <w:rPr>
          <w:rStyle w:val="a5"/>
          <w:rFonts w:ascii="Times New Roman" w:hAnsi="Times New Roman" w:cs="Times New Roman"/>
          <w:sz w:val="24"/>
          <w:szCs w:val="24"/>
          <w:lang w:val="en-US"/>
        </w:rPr>
        <w:fldChar w:fldCharType="end"/>
      </w:r>
    </w:p>
    <w:p w14:paraId="086E3559" w14:textId="2CD26FA4" w:rsidR="00841887" w:rsidRDefault="00841887" w:rsidP="00841887">
      <w:pPr>
        <w:spacing w:after="120"/>
        <w:ind w:left="284"/>
        <w:rPr>
          <w:rFonts w:ascii="Times New Roman" w:hAnsi="Times New Roman" w:cs="Times New Roman"/>
          <w:sz w:val="24"/>
          <w:szCs w:val="24"/>
          <w:lang w:val="en-US"/>
        </w:rPr>
      </w:pPr>
      <w:r>
        <w:rPr>
          <w:rFonts w:ascii="Times New Roman" w:hAnsi="Times New Roman" w:cs="Times New Roman"/>
          <w:sz w:val="24"/>
          <w:szCs w:val="24"/>
          <w:lang w:val="en-US"/>
        </w:rPr>
        <w:t xml:space="preserve">Tel.: </w:t>
      </w:r>
      <w:r w:rsidR="00FA2BB8">
        <w:rPr>
          <w:rFonts w:ascii="Times New Roman" w:hAnsi="Times New Roman" w:cs="Times New Roman"/>
          <w:sz w:val="24"/>
          <w:szCs w:val="24"/>
          <w:lang w:val="en-US"/>
        </w:rPr>
        <w:t xml:space="preserve">(+7) </w:t>
      </w:r>
      <w:r w:rsidR="00E81BFF">
        <w:rPr>
          <w:rFonts w:ascii="Times New Roman" w:hAnsi="Times New Roman" w:cs="Times New Roman"/>
          <w:sz w:val="24"/>
          <w:szCs w:val="24"/>
          <w:lang w:val="en-US"/>
        </w:rPr>
        <w:t>499 789 6</w:t>
      </w:r>
      <w:r w:rsidR="00FA2BB8">
        <w:rPr>
          <w:rFonts w:ascii="Times New Roman" w:hAnsi="Times New Roman" w:cs="Times New Roman"/>
          <w:sz w:val="24"/>
          <w:szCs w:val="24"/>
          <w:lang w:val="en-US"/>
        </w:rPr>
        <w:t>554</w:t>
      </w:r>
    </w:p>
    <w:p w14:paraId="31F32E97" w14:textId="4E5B9DAB" w:rsidR="009734F6" w:rsidRPr="00841887" w:rsidRDefault="00841887">
      <w:pPr>
        <w:rPr>
          <w:rFonts w:ascii="Times New Roman" w:hAnsi="Times New Roman" w:cs="Times New Roman"/>
          <w:sz w:val="24"/>
          <w:szCs w:val="24"/>
          <w:lang w:val="en-US"/>
        </w:rPr>
      </w:pPr>
      <w:r w:rsidRPr="00841887">
        <w:rPr>
          <w:rFonts w:ascii="Times New Roman" w:hAnsi="Times New Roman" w:cs="Times New Roman"/>
          <w:sz w:val="24"/>
          <w:szCs w:val="24"/>
          <w:lang w:val="en-US"/>
        </w:rPr>
        <w:t>The Project Manager is responsible for:</w:t>
      </w:r>
    </w:p>
    <w:p w14:paraId="0C01D12A" w14:textId="2BA83967" w:rsidR="00841887" w:rsidRDefault="00EC320A" w:rsidP="000F19E7">
      <w:pPr>
        <w:pStyle w:val="a4"/>
        <w:numPr>
          <w:ilvl w:val="0"/>
          <w:numId w:val="2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Schottky Pickup </w:t>
      </w:r>
      <w:r w:rsidRPr="00EC320A">
        <w:rPr>
          <w:rFonts w:ascii="Times New Roman" w:hAnsi="Times New Roman" w:cs="Times New Roman"/>
          <w:sz w:val="24"/>
          <w:szCs w:val="24"/>
          <w:lang w:val="en-US"/>
        </w:rPr>
        <w:t>design (3D-models, production drawings);</w:t>
      </w:r>
    </w:p>
    <w:p w14:paraId="67BA6E16" w14:textId="6D81A932" w:rsidR="000D2A77" w:rsidRDefault="000D2A77" w:rsidP="000F19E7">
      <w:pPr>
        <w:pStyle w:val="a4"/>
        <w:numPr>
          <w:ilvl w:val="0"/>
          <w:numId w:val="25"/>
        </w:numPr>
        <w:jc w:val="both"/>
        <w:rPr>
          <w:rFonts w:ascii="Times New Roman" w:hAnsi="Times New Roman" w:cs="Times New Roman"/>
          <w:sz w:val="24"/>
          <w:szCs w:val="24"/>
          <w:lang w:val="en-US"/>
        </w:rPr>
      </w:pPr>
      <w:r w:rsidRPr="000D2A77">
        <w:rPr>
          <w:rFonts w:ascii="Times New Roman" w:hAnsi="Times New Roman" w:cs="Times New Roman"/>
          <w:sz w:val="24"/>
          <w:szCs w:val="24"/>
          <w:lang w:val="en-US"/>
        </w:rPr>
        <w:t>Development of the technical documentation and manufacturing drawings for the deliverables;</w:t>
      </w:r>
    </w:p>
    <w:p w14:paraId="761E2B0A" w14:textId="5120CD9B" w:rsidR="000D2A77" w:rsidRDefault="000D2A77" w:rsidP="000F19E7">
      <w:pPr>
        <w:pStyle w:val="a4"/>
        <w:numPr>
          <w:ilvl w:val="0"/>
          <w:numId w:val="25"/>
        </w:numPr>
        <w:jc w:val="both"/>
        <w:rPr>
          <w:rFonts w:ascii="Times New Roman" w:hAnsi="Times New Roman" w:cs="Times New Roman"/>
          <w:sz w:val="24"/>
          <w:szCs w:val="24"/>
          <w:lang w:val="en-US"/>
        </w:rPr>
      </w:pPr>
      <w:r w:rsidRPr="000D2A77">
        <w:rPr>
          <w:rFonts w:ascii="Times New Roman" w:hAnsi="Times New Roman" w:cs="Times New Roman"/>
          <w:sz w:val="24"/>
          <w:szCs w:val="24"/>
          <w:lang w:val="en-US"/>
        </w:rPr>
        <w:t>Ensuring that the production of the system is according to the technical specifications and time schedule;</w:t>
      </w:r>
    </w:p>
    <w:p w14:paraId="7E6611CB" w14:textId="1DA77F3A" w:rsidR="000D2A77" w:rsidRDefault="000D2A77" w:rsidP="000F19E7">
      <w:pPr>
        <w:pStyle w:val="a4"/>
        <w:numPr>
          <w:ilvl w:val="0"/>
          <w:numId w:val="25"/>
        </w:numPr>
        <w:jc w:val="both"/>
        <w:rPr>
          <w:rFonts w:ascii="Times New Roman" w:hAnsi="Times New Roman" w:cs="Times New Roman"/>
          <w:sz w:val="24"/>
          <w:szCs w:val="24"/>
          <w:lang w:val="en-US"/>
        </w:rPr>
      </w:pPr>
      <w:r w:rsidRPr="000D2A77">
        <w:rPr>
          <w:rFonts w:ascii="Times New Roman" w:hAnsi="Times New Roman" w:cs="Times New Roman"/>
          <w:sz w:val="24"/>
          <w:szCs w:val="24"/>
          <w:lang w:val="en-US"/>
        </w:rPr>
        <w:t>Follow-up of production activities;</w:t>
      </w:r>
    </w:p>
    <w:p w14:paraId="2CC59FFE" w14:textId="16CF74D2" w:rsidR="000D2A77" w:rsidRDefault="000D2A77" w:rsidP="000F19E7">
      <w:pPr>
        <w:pStyle w:val="a4"/>
        <w:numPr>
          <w:ilvl w:val="0"/>
          <w:numId w:val="25"/>
        </w:numPr>
        <w:jc w:val="both"/>
        <w:rPr>
          <w:rFonts w:ascii="Times New Roman" w:hAnsi="Times New Roman" w:cs="Times New Roman"/>
          <w:sz w:val="24"/>
          <w:szCs w:val="24"/>
          <w:lang w:val="en-US"/>
        </w:rPr>
      </w:pPr>
      <w:r w:rsidRPr="000D2A77">
        <w:rPr>
          <w:rFonts w:ascii="Times New Roman" w:hAnsi="Times New Roman" w:cs="Times New Roman"/>
          <w:sz w:val="24"/>
          <w:szCs w:val="24"/>
          <w:lang w:val="en-US"/>
        </w:rPr>
        <w:t>Validation of the achievements at the defined milestones;</w:t>
      </w:r>
    </w:p>
    <w:p w14:paraId="3497A7DE" w14:textId="2A5506F5" w:rsidR="000D2A77" w:rsidRDefault="000D2A77" w:rsidP="000F19E7">
      <w:pPr>
        <w:pStyle w:val="a4"/>
        <w:numPr>
          <w:ilvl w:val="0"/>
          <w:numId w:val="25"/>
        </w:numPr>
        <w:jc w:val="both"/>
        <w:rPr>
          <w:rFonts w:ascii="Times New Roman" w:hAnsi="Times New Roman" w:cs="Times New Roman"/>
          <w:sz w:val="24"/>
          <w:szCs w:val="24"/>
          <w:lang w:val="en-US"/>
        </w:rPr>
      </w:pPr>
      <w:r w:rsidRPr="000D2A77">
        <w:rPr>
          <w:rFonts w:ascii="Times New Roman" w:hAnsi="Times New Roman" w:cs="Times New Roman"/>
          <w:sz w:val="24"/>
          <w:szCs w:val="24"/>
          <w:lang w:val="en-US"/>
        </w:rPr>
        <w:t>Control of the documents to be delivered to FAIR;</w:t>
      </w:r>
    </w:p>
    <w:p w14:paraId="390FCC43" w14:textId="0DD8CD06" w:rsidR="000D2A77" w:rsidRDefault="000D2A77" w:rsidP="000F19E7">
      <w:pPr>
        <w:pStyle w:val="a4"/>
        <w:numPr>
          <w:ilvl w:val="0"/>
          <w:numId w:val="25"/>
        </w:numPr>
        <w:jc w:val="both"/>
        <w:rPr>
          <w:rFonts w:ascii="Times New Roman" w:hAnsi="Times New Roman" w:cs="Times New Roman"/>
          <w:sz w:val="24"/>
          <w:szCs w:val="24"/>
          <w:lang w:val="en-US"/>
        </w:rPr>
      </w:pPr>
      <w:r w:rsidRPr="000D2A77">
        <w:rPr>
          <w:rFonts w:ascii="Times New Roman" w:hAnsi="Times New Roman" w:cs="Times New Roman"/>
          <w:sz w:val="24"/>
          <w:szCs w:val="24"/>
          <w:lang w:val="en-US"/>
        </w:rPr>
        <w:t>Regular and timely reporting on progress and problems;</w:t>
      </w:r>
    </w:p>
    <w:p w14:paraId="006B56FA" w14:textId="5FDE8492" w:rsidR="000D2A77" w:rsidRDefault="000D2A77" w:rsidP="000F19E7">
      <w:pPr>
        <w:pStyle w:val="a4"/>
        <w:numPr>
          <w:ilvl w:val="0"/>
          <w:numId w:val="25"/>
        </w:numPr>
        <w:jc w:val="both"/>
        <w:rPr>
          <w:rFonts w:ascii="Times New Roman" w:hAnsi="Times New Roman" w:cs="Times New Roman"/>
          <w:sz w:val="24"/>
          <w:szCs w:val="24"/>
          <w:lang w:val="en-US"/>
        </w:rPr>
      </w:pPr>
      <w:r w:rsidRPr="000D2A77">
        <w:rPr>
          <w:rFonts w:ascii="Times New Roman" w:hAnsi="Times New Roman" w:cs="Times New Roman"/>
          <w:sz w:val="24"/>
          <w:szCs w:val="24"/>
          <w:lang w:val="en-US"/>
        </w:rPr>
        <w:t>Timely conduction/participation of reviews and provisions of feedback;</w:t>
      </w:r>
    </w:p>
    <w:p w14:paraId="30F46A8C" w14:textId="3E82C94B" w:rsidR="000D2A77" w:rsidRPr="000D2A77" w:rsidRDefault="000D2A77" w:rsidP="000F19E7">
      <w:pPr>
        <w:pStyle w:val="a4"/>
        <w:numPr>
          <w:ilvl w:val="0"/>
          <w:numId w:val="25"/>
        </w:numPr>
        <w:jc w:val="both"/>
        <w:rPr>
          <w:rFonts w:ascii="Times New Roman" w:hAnsi="Times New Roman" w:cs="Times New Roman"/>
          <w:sz w:val="24"/>
          <w:szCs w:val="24"/>
          <w:lang w:val="en-US"/>
        </w:rPr>
      </w:pPr>
      <w:r w:rsidRPr="000D2A77">
        <w:rPr>
          <w:rFonts w:ascii="Times New Roman" w:hAnsi="Times New Roman" w:cs="Times New Roman"/>
          <w:sz w:val="24"/>
          <w:szCs w:val="24"/>
          <w:lang w:val="en-US"/>
        </w:rPr>
        <w:t>Factory Acceptance Test (FAT) and Site Acceptance Test (SAT) to verify the given specifications of the components;</w:t>
      </w:r>
    </w:p>
    <w:p w14:paraId="3753BAAE" w14:textId="79939E2B" w:rsidR="00460F5A" w:rsidRPr="00460F5A" w:rsidRDefault="00460F5A">
      <w:pPr>
        <w:rPr>
          <w:rFonts w:ascii="Times New Roman" w:hAnsi="Times New Roman" w:cs="Times New Roman"/>
          <w:i/>
          <w:sz w:val="24"/>
          <w:szCs w:val="24"/>
          <w:lang w:val="en-US"/>
        </w:rPr>
      </w:pPr>
      <w:r>
        <w:rPr>
          <w:rFonts w:ascii="Times New Roman" w:hAnsi="Times New Roman" w:cs="Times New Roman"/>
          <w:i/>
          <w:sz w:val="24"/>
          <w:szCs w:val="24"/>
          <w:lang w:val="en-US"/>
        </w:rPr>
        <w:t>QMS Service</w:t>
      </w:r>
    </w:p>
    <w:p w14:paraId="468411F4" w14:textId="0EF94344" w:rsidR="00460F5A" w:rsidRDefault="00460F5A" w:rsidP="003C0F18">
      <w:pPr>
        <w:spacing w:after="0"/>
        <w:rPr>
          <w:rFonts w:ascii="Times New Roman" w:hAnsi="Times New Roman" w:cs="Times New Roman"/>
          <w:sz w:val="24"/>
          <w:szCs w:val="24"/>
          <w:lang w:val="en-US"/>
        </w:rPr>
      </w:pPr>
      <w:r>
        <w:rPr>
          <w:rFonts w:ascii="Times New Roman" w:hAnsi="Times New Roman" w:cs="Times New Roman"/>
          <w:sz w:val="24"/>
          <w:szCs w:val="24"/>
          <w:lang w:val="en-US"/>
        </w:rPr>
        <w:t>Name:</w:t>
      </w:r>
      <w:r w:rsidR="00AA7B65">
        <w:rPr>
          <w:rFonts w:ascii="Times New Roman" w:hAnsi="Times New Roman" w:cs="Times New Roman"/>
          <w:sz w:val="24"/>
          <w:szCs w:val="24"/>
          <w:lang w:val="en-US"/>
        </w:rPr>
        <w:t xml:space="preserve"> Artem Belyakov</w:t>
      </w:r>
    </w:p>
    <w:p w14:paraId="30A22BD3" w14:textId="2B19FF08" w:rsidR="00460F5A" w:rsidRDefault="00460F5A" w:rsidP="003C0F18">
      <w:pPr>
        <w:spacing w:after="0"/>
        <w:rPr>
          <w:rFonts w:ascii="Times New Roman" w:hAnsi="Times New Roman" w:cs="Times New Roman"/>
          <w:sz w:val="24"/>
          <w:szCs w:val="24"/>
          <w:lang w:val="en-US"/>
        </w:rPr>
      </w:pPr>
      <w:r>
        <w:rPr>
          <w:rFonts w:ascii="Times New Roman" w:hAnsi="Times New Roman" w:cs="Times New Roman"/>
          <w:sz w:val="24"/>
          <w:szCs w:val="24"/>
          <w:lang w:val="en-US"/>
        </w:rPr>
        <w:t>Position:</w:t>
      </w:r>
      <w:r w:rsidR="00AA7B65">
        <w:rPr>
          <w:rFonts w:ascii="Times New Roman" w:hAnsi="Times New Roman" w:cs="Times New Roman"/>
          <w:sz w:val="24"/>
          <w:szCs w:val="24"/>
          <w:lang w:val="en-US"/>
        </w:rPr>
        <w:t xml:space="preserve"> Head of QMS Service</w:t>
      </w:r>
    </w:p>
    <w:p w14:paraId="6D02448B" w14:textId="502D14AA" w:rsidR="00460F5A" w:rsidRDefault="00460F5A" w:rsidP="003C0F18">
      <w:pPr>
        <w:spacing w:after="0"/>
        <w:rPr>
          <w:rFonts w:ascii="Times New Roman" w:hAnsi="Times New Roman" w:cs="Times New Roman"/>
          <w:sz w:val="24"/>
          <w:szCs w:val="24"/>
          <w:lang w:val="en-US"/>
        </w:rPr>
      </w:pPr>
      <w:r>
        <w:rPr>
          <w:rFonts w:ascii="Times New Roman" w:hAnsi="Times New Roman" w:cs="Times New Roman"/>
          <w:sz w:val="24"/>
          <w:szCs w:val="24"/>
          <w:lang w:val="en-US"/>
        </w:rPr>
        <w:t>Email:</w:t>
      </w:r>
      <w:r w:rsidR="004D2B25">
        <w:rPr>
          <w:rFonts w:ascii="Times New Roman" w:hAnsi="Times New Roman" w:cs="Times New Roman"/>
          <w:sz w:val="24"/>
          <w:szCs w:val="24"/>
          <w:lang w:val="en-US"/>
        </w:rPr>
        <w:t xml:space="preserve"> </w:t>
      </w:r>
      <w:r w:rsidR="00A5338E">
        <w:fldChar w:fldCharType="begin"/>
      </w:r>
      <w:r w:rsidR="00A5338E" w:rsidRPr="004B33E2">
        <w:rPr>
          <w:lang w:val="en-US"/>
          <w:rPrChange w:id="31" w:author="USER1" w:date="2020-12-17T09:10:00Z">
            <w:rPr/>
          </w:rPrChange>
        </w:rPr>
        <w:instrText xml:space="preserve"> HYPERLINK "mailto:belyakov.artem.88@gmail.com" </w:instrText>
      </w:r>
      <w:r w:rsidR="00A5338E">
        <w:fldChar w:fldCharType="separate"/>
      </w:r>
      <w:r w:rsidR="004D2B25" w:rsidRPr="00701260">
        <w:rPr>
          <w:rStyle w:val="a5"/>
          <w:rFonts w:ascii="Times New Roman" w:hAnsi="Times New Roman" w:cs="Times New Roman"/>
          <w:sz w:val="24"/>
          <w:szCs w:val="24"/>
          <w:lang w:val="en-US"/>
        </w:rPr>
        <w:t>belyakov.artem.88@gmail.com</w:t>
      </w:r>
      <w:r w:rsidR="00A5338E">
        <w:rPr>
          <w:rStyle w:val="a5"/>
          <w:rFonts w:ascii="Times New Roman" w:hAnsi="Times New Roman" w:cs="Times New Roman"/>
          <w:sz w:val="24"/>
          <w:szCs w:val="24"/>
          <w:lang w:val="en-US"/>
        </w:rPr>
        <w:fldChar w:fldCharType="end"/>
      </w:r>
    </w:p>
    <w:p w14:paraId="62196EC8" w14:textId="23AC7E3D" w:rsidR="00460F5A" w:rsidRDefault="00460F5A">
      <w:pPr>
        <w:rPr>
          <w:rFonts w:ascii="Times New Roman" w:hAnsi="Times New Roman" w:cs="Times New Roman"/>
          <w:sz w:val="24"/>
          <w:szCs w:val="24"/>
          <w:lang w:val="en-US"/>
        </w:rPr>
      </w:pPr>
      <w:r>
        <w:rPr>
          <w:rFonts w:ascii="Times New Roman" w:hAnsi="Times New Roman" w:cs="Times New Roman"/>
          <w:sz w:val="24"/>
          <w:szCs w:val="24"/>
          <w:lang w:val="en-US"/>
        </w:rPr>
        <w:t>Tel.:</w:t>
      </w:r>
      <w:r w:rsidR="004D2B25">
        <w:rPr>
          <w:rFonts w:ascii="Times New Roman" w:hAnsi="Times New Roman" w:cs="Times New Roman"/>
          <w:sz w:val="24"/>
          <w:szCs w:val="24"/>
          <w:lang w:val="en-US"/>
        </w:rPr>
        <w:t xml:space="preserve"> </w:t>
      </w:r>
      <w:r w:rsidR="002A55D7">
        <w:rPr>
          <w:rFonts w:ascii="Times New Roman" w:hAnsi="Times New Roman" w:cs="Times New Roman"/>
          <w:sz w:val="24"/>
          <w:szCs w:val="24"/>
          <w:lang w:val="en-US"/>
        </w:rPr>
        <w:t>+7903790-8234</w:t>
      </w:r>
    </w:p>
    <w:p w14:paraId="5F8B6FA9" w14:textId="7EC9BFAF" w:rsidR="00460F5A" w:rsidRDefault="00460F5A">
      <w:pPr>
        <w:rPr>
          <w:rFonts w:ascii="Times New Roman" w:hAnsi="Times New Roman" w:cs="Times New Roman"/>
          <w:sz w:val="24"/>
          <w:szCs w:val="24"/>
          <w:lang w:val="en-US"/>
        </w:rPr>
      </w:pPr>
      <w:r>
        <w:rPr>
          <w:rFonts w:ascii="Times New Roman" w:hAnsi="Times New Roman" w:cs="Times New Roman"/>
          <w:sz w:val="24"/>
          <w:szCs w:val="24"/>
          <w:lang w:val="en-US"/>
        </w:rPr>
        <w:t>The Head of the QMS Service is responsible for:</w:t>
      </w:r>
    </w:p>
    <w:p w14:paraId="1CCB8613" w14:textId="0CE7E9D6" w:rsidR="00460F5A" w:rsidRDefault="00460F5A" w:rsidP="003C0F18">
      <w:pPr>
        <w:pStyle w:val="a4"/>
        <w:numPr>
          <w:ilvl w:val="0"/>
          <w:numId w:val="29"/>
        </w:numPr>
        <w:spacing w:after="120"/>
        <w:ind w:left="714" w:hanging="357"/>
        <w:rPr>
          <w:rFonts w:ascii="Times New Roman" w:hAnsi="Times New Roman" w:cs="Times New Roman"/>
          <w:sz w:val="24"/>
          <w:szCs w:val="24"/>
          <w:lang w:val="en-US"/>
        </w:rPr>
      </w:pPr>
      <w:r>
        <w:rPr>
          <w:rFonts w:ascii="Times New Roman" w:hAnsi="Times New Roman" w:cs="Times New Roman"/>
          <w:sz w:val="24"/>
          <w:szCs w:val="24"/>
          <w:lang w:val="en-US"/>
        </w:rPr>
        <w:t>Quality assurance and control over proper execution of deliverables in compliance with the Quality Plan;</w:t>
      </w:r>
    </w:p>
    <w:p w14:paraId="38027C5A" w14:textId="7F125207" w:rsidR="00460F5A" w:rsidRPr="003C0F18" w:rsidRDefault="00145853" w:rsidP="003C0F18">
      <w:pPr>
        <w:pStyle w:val="a4"/>
        <w:numPr>
          <w:ilvl w:val="0"/>
          <w:numId w:val="29"/>
        </w:numPr>
        <w:rPr>
          <w:rFonts w:ascii="Times New Roman" w:hAnsi="Times New Roman" w:cs="Times New Roman"/>
          <w:sz w:val="24"/>
          <w:szCs w:val="24"/>
          <w:lang w:val="en-US"/>
        </w:rPr>
      </w:pPr>
      <w:r>
        <w:rPr>
          <w:rFonts w:ascii="Times New Roman" w:hAnsi="Times New Roman" w:cs="Times New Roman"/>
          <w:sz w:val="24"/>
          <w:szCs w:val="24"/>
          <w:lang w:val="en-US"/>
        </w:rPr>
        <w:t>Internal Quality Audits.</w:t>
      </w:r>
    </w:p>
    <w:p w14:paraId="7577DFBA" w14:textId="00E6F50E" w:rsidR="00841887" w:rsidRPr="00841887" w:rsidRDefault="00841887">
      <w:pPr>
        <w:rPr>
          <w:rFonts w:ascii="Times New Roman" w:hAnsi="Times New Roman" w:cs="Times New Roman"/>
          <w:i/>
          <w:sz w:val="24"/>
          <w:szCs w:val="24"/>
          <w:lang w:val="en-US"/>
        </w:rPr>
      </w:pPr>
      <w:r w:rsidRPr="00841887">
        <w:rPr>
          <w:rFonts w:ascii="Times New Roman" w:hAnsi="Times New Roman" w:cs="Times New Roman"/>
          <w:i/>
          <w:sz w:val="24"/>
          <w:szCs w:val="24"/>
          <w:lang w:val="en-US"/>
        </w:rPr>
        <w:t>Economics and finance</w:t>
      </w:r>
    </w:p>
    <w:p w14:paraId="7D929D40" w14:textId="17931065" w:rsidR="00841887" w:rsidRDefault="00841887" w:rsidP="00841887">
      <w:pPr>
        <w:spacing w:after="0"/>
        <w:ind w:left="284"/>
        <w:rPr>
          <w:rFonts w:ascii="Times New Roman" w:hAnsi="Times New Roman" w:cs="Times New Roman"/>
          <w:i/>
          <w:sz w:val="24"/>
          <w:szCs w:val="24"/>
          <w:lang w:val="en-US"/>
        </w:rPr>
      </w:pPr>
      <w:r w:rsidRPr="009734F6">
        <w:rPr>
          <w:rFonts w:ascii="Times New Roman" w:hAnsi="Times New Roman" w:cs="Times New Roman"/>
          <w:sz w:val="24"/>
          <w:szCs w:val="24"/>
          <w:lang w:val="en-US"/>
        </w:rPr>
        <w:t xml:space="preserve">Name: </w:t>
      </w:r>
      <w:r>
        <w:rPr>
          <w:rFonts w:ascii="Times New Roman" w:hAnsi="Times New Roman" w:cs="Times New Roman"/>
          <w:i/>
          <w:sz w:val="24"/>
          <w:szCs w:val="24"/>
          <w:lang w:val="en-US"/>
        </w:rPr>
        <w:t>Irina Balakina</w:t>
      </w:r>
    </w:p>
    <w:p w14:paraId="7CA79FA0" w14:textId="7A76331A" w:rsidR="00841887" w:rsidRPr="00841887" w:rsidRDefault="00841887" w:rsidP="00841887">
      <w:pPr>
        <w:spacing w:after="0"/>
        <w:ind w:left="284"/>
        <w:rPr>
          <w:rFonts w:ascii="Times New Roman" w:hAnsi="Times New Roman" w:cs="Times New Roman"/>
          <w:sz w:val="24"/>
          <w:szCs w:val="24"/>
          <w:lang w:val="en-US"/>
        </w:rPr>
      </w:pPr>
      <w:r>
        <w:rPr>
          <w:rFonts w:ascii="Times New Roman" w:hAnsi="Times New Roman" w:cs="Times New Roman"/>
          <w:sz w:val="24"/>
          <w:szCs w:val="24"/>
          <w:lang w:val="en-US"/>
        </w:rPr>
        <w:t xml:space="preserve">Position: </w:t>
      </w:r>
      <w:r w:rsidRPr="00841887">
        <w:rPr>
          <w:rFonts w:ascii="Times New Roman" w:hAnsi="Times New Roman" w:cs="Times New Roman"/>
          <w:sz w:val="24"/>
          <w:szCs w:val="24"/>
          <w:lang w:val="en-US"/>
        </w:rPr>
        <w:t>Deputy Director for economics and finance</w:t>
      </w:r>
    </w:p>
    <w:p w14:paraId="45A3B53C" w14:textId="7EB7290C" w:rsidR="00841887" w:rsidRDefault="00841887" w:rsidP="00841887">
      <w:pPr>
        <w:spacing w:after="0"/>
        <w:ind w:left="284"/>
        <w:rPr>
          <w:rFonts w:ascii="Times New Roman" w:hAnsi="Times New Roman" w:cs="Times New Roman"/>
          <w:sz w:val="24"/>
          <w:szCs w:val="24"/>
          <w:lang w:val="en-US"/>
        </w:rPr>
      </w:pPr>
      <w:r>
        <w:rPr>
          <w:rFonts w:ascii="Times New Roman" w:hAnsi="Times New Roman" w:cs="Times New Roman"/>
          <w:sz w:val="24"/>
          <w:szCs w:val="24"/>
          <w:lang w:val="en-US"/>
        </w:rPr>
        <w:t xml:space="preserve">Email: </w:t>
      </w:r>
      <w:r w:rsidR="002C08D6">
        <w:rPr>
          <w:rFonts w:ascii="Times New Roman" w:hAnsi="Times New Roman" w:cs="Times New Roman"/>
          <w:sz w:val="24"/>
          <w:szCs w:val="24"/>
          <w:lang w:val="en-US"/>
        </w:rPr>
        <w:t>Irina.Balakina@itep.ru</w:t>
      </w:r>
    </w:p>
    <w:p w14:paraId="346C9F3B" w14:textId="3BC5C4DB" w:rsidR="00841887" w:rsidRDefault="00841887" w:rsidP="00841887">
      <w:pPr>
        <w:spacing w:after="120"/>
        <w:ind w:left="284"/>
        <w:rPr>
          <w:rFonts w:ascii="Times New Roman" w:hAnsi="Times New Roman" w:cs="Times New Roman"/>
          <w:sz w:val="24"/>
          <w:szCs w:val="24"/>
          <w:lang w:val="en-US"/>
        </w:rPr>
      </w:pPr>
      <w:r>
        <w:rPr>
          <w:rFonts w:ascii="Times New Roman" w:hAnsi="Times New Roman" w:cs="Times New Roman"/>
          <w:sz w:val="24"/>
          <w:szCs w:val="24"/>
          <w:lang w:val="en-US"/>
        </w:rPr>
        <w:t xml:space="preserve">Tel.: </w:t>
      </w:r>
      <w:r w:rsidR="00FA2BB8">
        <w:rPr>
          <w:rFonts w:ascii="Times New Roman" w:hAnsi="Times New Roman" w:cs="Times New Roman"/>
          <w:sz w:val="24"/>
          <w:szCs w:val="24"/>
          <w:lang w:val="en-US"/>
        </w:rPr>
        <w:t>(+7) 499 </w:t>
      </w:r>
      <w:r w:rsidR="002C08D6">
        <w:rPr>
          <w:rFonts w:ascii="Times New Roman" w:hAnsi="Times New Roman" w:cs="Times New Roman"/>
          <w:sz w:val="24"/>
          <w:szCs w:val="24"/>
          <w:lang w:val="en-US"/>
        </w:rPr>
        <w:t>789</w:t>
      </w:r>
      <w:r w:rsidR="00FA2BB8">
        <w:rPr>
          <w:rFonts w:ascii="Times New Roman" w:hAnsi="Times New Roman" w:cs="Times New Roman"/>
          <w:sz w:val="24"/>
          <w:szCs w:val="24"/>
          <w:lang w:val="en-US"/>
        </w:rPr>
        <w:t xml:space="preserve"> </w:t>
      </w:r>
      <w:r w:rsidR="002C08D6">
        <w:rPr>
          <w:rFonts w:ascii="Times New Roman" w:hAnsi="Times New Roman" w:cs="Times New Roman"/>
          <w:sz w:val="24"/>
          <w:szCs w:val="24"/>
          <w:lang w:val="en-US"/>
        </w:rPr>
        <w:t>6500</w:t>
      </w:r>
    </w:p>
    <w:p w14:paraId="269C4F25" w14:textId="4BF9EA0F" w:rsidR="00841887" w:rsidRPr="00EC320A" w:rsidRDefault="00EC320A">
      <w:pPr>
        <w:rPr>
          <w:rFonts w:ascii="Times New Roman" w:hAnsi="Times New Roman" w:cs="Times New Roman"/>
          <w:sz w:val="24"/>
          <w:szCs w:val="24"/>
          <w:lang w:val="en-US"/>
        </w:rPr>
      </w:pPr>
      <w:r w:rsidRPr="00EC320A">
        <w:rPr>
          <w:rFonts w:ascii="Times New Roman" w:hAnsi="Times New Roman" w:cs="Times New Roman"/>
          <w:sz w:val="24"/>
          <w:szCs w:val="24"/>
          <w:lang w:val="en-US"/>
        </w:rPr>
        <w:t>The Deputy Director for economics and finance is responsible for:</w:t>
      </w:r>
    </w:p>
    <w:p w14:paraId="4E8770BD" w14:textId="7F742DCD" w:rsidR="00841887" w:rsidRPr="00EC320A" w:rsidRDefault="00EC320A" w:rsidP="00EC320A">
      <w:pPr>
        <w:pStyle w:val="a4"/>
        <w:numPr>
          <w:ilvl w:val="0"/>
          <w:numId w:val="25"/>
        </w:numPr>
        <w:rPr>
          <w:rFonts w:ascii="Times New Roman" w:hAnsi="Times New Roman" w:cs="Times New Roman"/>
          <w:sz w:val="24"/>
          <w:szCs w:val="24"/>
          <w:lang w:val="en-US"/>
        </w:rPr>
      </w:pPr>
      <w:r w:rsidRPr="00EC320A">
        <w:rPr>
          <w:rFonts w:ascii="Times New Roman" w:hAnsi="Times New Roman" w:cs="Times New Roman"/>
          <w:sz w:val="24"/>
          <w:szCs w:val="24"/>
          <w:lang w:val="en-US"/>
        </w:rPr>
        <w:t>Economic and commercial issues, including customs-related issues.</w:t>
      </w:r>
    </w:p>
    <w:p w14:paraId="1250800B" w14:textId="79310B32" w:rsidR="000F5B08" w:rsidRDefault="000F5B08">
      <w:pPr>
        <w:rPr>
          <w:rFonts w:ascii="Times New Roman" w:hAnsi="Times New Roman" w:cs="Times New Roman"/>
          <w:sz w:val="24"/>
          <w:szCs w:val="24"/>
          <w:lang w:val="en-US"/>
        </w:rPr>
      </w:pPr>
    </w:p>
    <w:p w14:paraId="354CE683" w14:textId="77777777" w:rsidR="000F5B08" w:rsidRPr="003C0F18" w:rsidRDefault="000F5B08" w:rsidP="003C0F18">
      <w:pPr>
        <w:pStyle w:val="a4"/>
        <w:numPr>
          <w:ilvl w:val="0"/>
          <w:numId w:val="3"/>
        </w:numPr>
        <w:ind w:left="0" w:firstLine="0"/>
        <w:contextualSpacing w:val="0"/>
        <w:rPr>
          <w:rFonts w:ascii="Times New Roman" w:hAnsi="Times New Roman" w:cs="Times New Roman"/>
          <w:b/>
          <w:sz w:val="28"/>
          <w:szCs w:val="28"/>
          <w:lang w:val="en-US"/>
        </w:rPr>
      </w:pPr>
      <w:r w:rsidRPr="003C0F18">
        <w:rPr>
          <w:rFonts w:ascii="Times New Roman" w:hAnsi="Times New Roman" w:cs="Times New Roman"/>
          <w:b/>
          <w:sz w:val="28"/>
          <w:szCs w:val="28"/>
          <w:lang w:val="en-US"/>
        </w:rPr>
        <w:lastRenderedPageBreak/>
        <w:t>Technical Specifications, 3D-models and Production Drawings</w:t>
      </w:r>
    </w:p>
    <w:p w14:paraId="6233F220" w14:textId="77777777" w:rsidR="000F5B08" w:rsidRDefault="000F5B08" w:rsidP="00335956">
      <w:pPr>
        <w:pStyle w:val="a4"/>
        <w:numPr>
          <w:ilvl w:val="0"/>
          <w:numId w:val="4"/>
        </w:numPr>
        <w:jc w:val="both"/>
        <w:rPr>
          <w:rFonts w:ascii="Times New Roman" w:hAnsi="Times New Roman" w:cs="Times New Roman"/>
          <w:sz w:val="24"/>
          <w:szCs w:val="24"/>
          <w:lang w:val="en-US"/>
        </w:rPr>
      </w:pPr>
      <w:r w:rsidRPr="000F5B08">
        <w:rPr>
          <w:rFonts w:ascii="Times New Roman" w:hAnsi="Times New Roman" w:cs="Times New Roman"/>
          <w:sz w:val="24"/>
          <w:szCs w:val="24"/>
          <w:lang w:val="en-US"/>
        </w:rPr>
        <w:t>Conceptual design will be based on the technical specifications (Annex 2)</w:t>
      </w:r>
      <w:r>
        <w:rPr>
          <w:rFonts w:ascii="Times New Roman" w:hAnsi="Times New Roman" w:cs="Times New Roman"/>
          <w:sz w:val="24"/>
          <w:szCs w:val="24"/>
          <w:lang w:val="en-US"/>
        </w:rPr>
        <w:t>.</w:t>
      </w:r>
    </w:p>
    <w:p w14:paraId="7DDC9ADA" w14:textId="77777777" w:rsidR="000F5B08" w:rsidRDefault="000F5B08" w:rsidP="00335956">
      <w:pPr>
        <w:pStyle w:val="a4"/>
        <w:numPr>
          <w:ilvl w:val="0"/>
          <w:numId w:val="4"/>
        </w:numPr>
        <w:jc w:val="both"/>
        <w:rPr>
          <w:rFonts w:ascii="Times New Roman" w:hAnsi="Times New Roman" w:cs="Times New Roman"/>
          <w:sz w:val="24"/>
          <w:szCs w:val="24"/>
          <w:lang w:val="en-US"/>
        </w:rPr>
      </w:pPr>
      <w:r w:rsidRPr="000F5B08">
        <w:rPr>
          <w:rFonts w:ascii="Times New Roman" w:hAnsi="Times New Roman" w:cs="Times New Roman"/>
          <w:sz w:val="24"/>
          <w:szCs w:val="24"/>
          <w:lang w:val="en-US"/>
        </w:rPr>
        <w:t>Conceptual design will be presented in 3D-models. Conceptual design will be approved</w:t>
      </w:r>
      <w:r>
        <w:rPr>
          <w:rFonts w:ascii="Times New Roman" w:hAnsi="Times New Roman" w:cs="Times New Roman"/>
          <w:sz w:val="24"/>
          <w:szCs w:val="24"/>
          <w:lang w:val="en-US"/>
        </w:rPr>
        <w:t xml:space="preserve"> </w:t>
      </w:r>
      <w:r w:rsidRPr="000F5B08">
        <w:rPr>
          <w:rFonts w:ascii="Times New Roman" w:hAnsi="Times New Roman" w:cs="Times New Roman"/>
          <w:sz w:val="24"/>
          <w:szCs w:val="24"/>
          <w:lang w:val="en-US"/>
        </w:rPr>
        <w:t>by FAIR. 3D-models will be uploaded to EDMS.</w:t>
      </w:r>
    </w:p>
    <w:p w14:paraId="132D863F" w14:textId="77777777" w:rsidR="000F5B08" w:rsidRPr="000F5B08" w:rsidRDefault="000F5B08" w:rsidP="00335956">
      <w:pPr>
        <w:pStyle w:val="a4"/>
        <w:numPr>
          <w:ilvl w:val="0"/>
          <w:numId w:val="4"/>
        </w:numPr>
        <w:jc w:val="both"/>
        <w:rPr>
          <w:rFonts w:ascii="Times New Roman" w:hAnsi="Times New Roman" w:cs="Times New Roman"/>
          <w:sz w:val="24"/>
          <w:szCs w:val="24"/>
          <w:lang w:val="en-US"/>
        </w:rPr>
      </w:pPr>
      <w:r w:rsidRPr="000F5B08">
        <w:rPr>
          <w:rFonts w:ascii="Times New Roman" w:hAnsi="Times New Roman" w:cs="Times New Roman"/>
          <w:sz w:val="24"/>
          <w:szCs w:val="24"/>
          <w:lang w:val="en-US"/>
        </w:rPr>
        <w:t>Production drawings will be based on the conceptual design. Production drawings will be approved by FAIR before starting of components manufacturing. 2D-drawings will be uploaded to EDMS.</w:t>
      </w:r>
    </w:p>
    <w:p w14:paraId="5483EBD6" w14:textId="77777777" w:rsidR="000F5B08" w:rsidRDefault="000F5B08">
      <w:pPr>
        <w:rPr>
          <w:rFonts w:ascii="Times New Roman" w:hAnsi="Times New Roman" w:cs="Times New Roman"/>
          <w:sz w:val="24"/>
          <w:szCs w:val="24"/>
          <w:lang w:val="en-US"/>
        </w:rPr>
      </w:pPr>
    </w:p>
    <w:p w14:paraId="63FB5F7C" w14:textId="77777777" w:rsidR="000F5B08" w:rsidRPr="003C0F18" w:rsidRDefault="000F5B08" w:rsidP="003C0F18">
      <w:pPr>
        <w:pStyle w:val="a4"/>
        <w:numPr>
          <w:ilvl w:val="0"/>
          <w:numId w:val="3"/>
        </w:numPr>
        <w:ind w:left="0" w:firstLine="0"/>
        <w:contextualSpacing w:val="0"/>
        <w:rPr>
          <w:rFonts w:ascii="Times New Roman" w:hAnsi="Times New Roman" w:cs="Times New Roman"/>
          <w:b/>
          <w:sz w:val="28"/>
          <w:szCs w:val="28"/>
          <w:lang w:val="en-US"/>
        </w:rPr>
      </w:pPr>
      <w:r w:rsidRPr="003C0F18">
        <w:rPr>
          <w:rFonts w:ascii="Times New Roman" w:hAnsi="Times New Roman" w:cs="Times New Roman"/>
          <w:b/>
          <w:sz w:val="28"/>
          <w:szCs w:val="28"/>
          <w:lang w:val="en-US"/>
        </w:rPr>
        <w:t>Resource Management</w:t>
      </w:r>
    </w:p>
    <w:p w14:paraId="3D8B03B8" w14:textId="06FBB74A" w:rsidR="000F5B08" w:rsidRPr="003C0F18" w:rsidRDefault="000F5B08">
      <w:pPr>
        <w:rPr>
          <w:rFonts w:ascii="Times New Roman" w:hAnsi="Times New Roman" w:cs="Times New Roman"/>
          <w:b/>
          <w:sz w:val="24"/>
          <w:szCs w:val="24"/>
          <w:lang w:val="en-US"/>
        </w:rPr>
      </w:pPr>
      <w:r w:rsidRPr="003C0F18">
        <w:rPr>
          <w:rFonts w:ascii="Times New Roman" w:hAnsi="Times New Roman" w:cs="Times New Roman"/>
          <w:b/>
          <w:sz w:val="24"/>
          <w:szCs w:val="24"/>
          <w:lang w:val="en-US"/>
        </w:rPr>
        <w:t>Personnel</w:t>
      </w:r>
    </w:p>
    <w:p w14:paraId="01B34AFB" w14:textId="4301DB4C" w:rsidR="00C40851" w:rsidRDefault="00C40851" w:rsidP="000F19E7">
      <w:pPr>
        <w:jc w:val="both"/>
        <w:rPr>
          <w:rFonts w:ascii="Times New Roman" w:hAnsi="Times New Roman" w:cs="Times New Roman"/>
          <w:sz w:val="24"/>
          <w:szCs w:val="24"/>
          <w:lang w:val="en-US"/>
        </w:rPr>
      </w:pPr>
      <w:r w:rsidRPr="003C0F18">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organizational structure of ITEP is shown on </w:t>
      </w:r>
      <w:r w:rsidR="00870AF3" w:rsidRPr="00AC4AA3">
        <w:rPr>
          <w:rStyle w:val="Fig0"/>
          <w:color w:val="auto"/>
        </w:rPr>
        <w:fldChar w:fldCharType="begin"/>
      </w:r>
      <w:r w:rsidR="00870AF3" w:rsidRPr="00AC4AA3">
        <w:rPr>
          <w:rStyle w:val="Fig0"/>
          <w:color w:val="auto"/>
        </w:rPr>
        <w:instrText xml:space="preserve"> REF _Ref34045382 \h  \* MERGEFORMAT </w:instrText>
      </w:r>
      <w:r w:rsidR="00870AF3" w:rsidRPr="00AC4AA3">
        <w:rPr>
          <w:rStyle w:val="Fig0"/>
          <w:color w:val="auto"/>
        </w:rPr>
      </w:r>
      <w:r w:rsidR="00870AF3" w:rsidRPr="00AC4AA3">
        <w:rPr>
          <w:rStyle w:val="Fig0"/>
          <w:color w:val="auto"/>
        </w:rPr>
        <w:fldChar w:fldCharType="separate"/>
      </w:r>
      <w:r w:rsidR="003C1DFF" w:rsidRPr="003C1DFF">
        <w:rPr>
          <w:rStyle w:val="Fig0"/>
          <w:color w:val="auto"/>
        </w:rPr>
        <w:t>Figure 1</w:t>
      </w:r>
      <w:r w:rsidR="00870AF3" w:rsidRPr="00AC4AA3">
        <w:rPr>
          <w:rStyle w:val="Fig0"/>
          <w:color w:val="auto"/>
        </w:rPr>
        <w:fldChar w:fldCharType="end"/>
      </w:r>
      <w:r>
        <w:rPr>
          <w:rFonts w:ascii="Times New Roman" w:hAnsi="Times New Roman" w:cs="Times New Roman"/>
          <w:sz w:val="24"/>
          <w:szCs w:val="24"/>
          <w:lang w:val="en-US"/>
        </w:rPr>
        <w:t>.</w:t>
      </w:r>
    </w:p>
    <w:p w14:paraId="51574128" w14:textId="3DCDC0FA" w:rsidR="00C40851" w:rsidRDefault="00C40851" w:rsidP="000F19E7">
      <w:pPr>
        <w:jc w:val="both"/>
        <w:rPr>
          <w:rFonts w:ascii="Times New Roman" w:hAnsi="Times New Roman" w:cs="Times New Roman"/>
          <w:sz w:val="24"/>
          <w:szCs w:val="24"/>
          <w:lang w:val="en-US"/>
        </w:rPr>
      </w:pPr>
      <w:r>
        <w:rPr>
          <w:rFonts w:ascii="Times New Roman" w:hAnsi="Times New Roman" w:cs="Times New Roman"/>
          <w:sz w:val="24"/>
          <w:szCs w:val="24"/>
          <w:lang w:val="en-US"/>
        </w:rPr>
        <w:t>ITEP has QMS Service</w:t>
      </w:r>
      <w:r w:rsidR="00B17EA5">
        <w:rPr>
          <w:rFonts w:ascii="Times New Roman" w:hAnsi="Times New Roman" w:cs="Times New Roman"/>
          <w:sz w:val="24"/>
          <w:szCs w:val="24"/>
          <w:lang w:val="en-US"/>
        </w:rPr>
        <w:t xml:space="preserve">, </w:t>
      </w:r>
      <w:r w:rsidR="00B17EA5" w:rsidRPr="00B17EA5">
        <w:rPr>
          <w:rFonts w:ascii="Times New Roman" w:hAnsi="Times New Roman" w:cs="Times New Roman"/>
          <w:sz w:val="24"/>
          <w:szCs w:val="24"/>
          <w:lang w:val="en-US"/>
        </w:rPr>
        <w:t>management representative is</w:t>
      </w:r>
      <w:r w:rsidR="00B17EA5" w:rsidRPr="002E18C6">
        <w:rPr>
          <w:rFonts w:ascii="Times New Roman" w:hAnsi="Times New Roman" w:cs="Times New Roman"/>
          <w:sz w:val="24"/>
          <w:szCs w:val="24"/>
          <w:lang w:val="en-US"/>
        </w:rPr>
        <w:t xml:space="preserve"> </w:t>
      </w:r>
      <w:r w:rsidR="00B17EA5" w:rsidRPr="00B17EA5">
        <w:rPr>
          <w:rFonts w:ascii="Times New Roman" w:hAnsi="Times New Roman" w:cs="Times New Roman"/>
          <w:sz w:val="24"/>
          <w:szCs w:val="24"/>
          <w:lang w:val="en-US"/>
        </w:rPr>
        <w:t>Deputy director</w:t>
      </w:r>
      <w:r w:rsidR="00B17EA5" w:rsidRPr="002E18C6">
        <w:rPr>
          <w:rFonts w:ascii="Times New Roman" w:hAnsi="Times New Roman" w:cs="Times New Roman"/>
          <w:sz w:val="24"/>
          <w:szCs w:val="24"/>
          <w:lang w:val="en-US"/>
        </w:rPr>
        <w:t xml:space="preserve"> </w:t>
      </w:r>
      <w:r w:rsidR="00B17EA5" w:rsidRPr="00B17EA5">
        <w:rPr>
          <w:rFonts w:ascii="Times New Roman" w:hAnsi="Times New Roman" w:cs="Times New Roman"/>
          <w:sz w:val="24"/>
          <w:szCs w:val="24"/>
          <w:lang w:val="en-US"/>
        </w:rPr>
        <w:t>-</w:t>
      </w:r>
      <w:r w:rsidR="00B17EA5" w:rsidRPr="002E18C6">
        <w:rPr>
          <w:rFonts w:ascii="Times New Roman" w:hAnsi="Times New Roman" w:cs="Times New Roman"/>
          <w:sz w:val="24"/>
          <w:szCs w:val="24"/>
          <w:lang w:val="en-US"/>
        </w:rPr>
        <w:t xml:space="preserve"> </w:t>
      </w:r>
      <w:r w:rsidR="00B17EA5" w:rsidRPr="00B17EA5">
        <w:rPr>
          <w:rFonts w:ascii="Times New Roman" w:hAnsi="Times New Roman" w:cs="Times New Roman"/>
          <w:sz w:val="24"/>
          <w:szCs w:val="24"/>
          <w:lang w:val="en-US"/>
        </w:rPr>
        <w:t>chief engineer</w:t>
      </w:r>
      <w:r w:rsidR="00B17EA5" w:rsidRPr="002E18C6">
        <w:rPr>
          <w:rFonts w:ascii="Times New Roman" w:hAnsi="Times New Roman" w:cs="Times New Roman"/>
          <w:sz w:val="24"/>
          <w:szCs w:val="24"/>
          <w:lang w:val="en-US"/>
        </w:rPr>
        <w:t xml:space="preserve"> </w:t>
      </w:r>
      <w:r w:rsidR="00B17EA5">
        <w:rPr>
          <w:rFonts w:ascii="Times New Roman" w:hAnsi="Times New Roman" w:cs="Times New Roman"/>
          <w:sz w:val="24"/>
          <w:szCs w:val="24"/>
          <w:lang w:val="en-US"/>
        </w:rPr>
        <w:t>Andrey Brendelev</w:t>
      </w:r>
      <w:r w:rsidR="008D37A3">
        <w:rPr>
          <w:rFonts w:ascii="Times New Roman" w:hAnsi="Times New Roman" w:cs="Times New Roman"/>
          <w:sz w:val="24"/>
          <w:szCs w:val="24"/>
          <w:lang w:val="en-US"/>
        </w:rPr>
        <w:t>, Head of Quality Service is Artem Belyakov (</w:t>
      </w:r>
      <w:r w:rsidR="00A5338E">
        <w:fldChar w:fldCharType="begin"/>
      </w:r>
      <w:r w:rsidR="00A5338E" w:rsidRPr="000E419B">
        <w:rPr>
          <w:lang w:val="en-US"/>
          <w:rPrChange w:id="32" w:author="USER1" w:date="2020-12-17T09:08:00Z">
            <w:rPr/>
          </w:rPrChange>
        </w:rPr>
        <w:instrText xml:space="preserve"> HYPERLINK "mailto:belyakov.artem.88@gmail.com" </w:instrText>
      </w:r>
      <w:r w:rsidR="00A5338E">
        <w:fldChar w:fldCharType="separate"/>
      </w:r>
      <w:r w:rsidR="003B7511" w:rsidRPr="00EC5CCD">
        <w:rPr>
          <w:rStyle w:val="a5"/>
          <w:rFonts w:ascii="Times New Roman" w:hAnsi="Times New Roman" w:cs="Times New Roman"/>
          <w:sz w:val="24"/>
          <w:szCs w:val="24"/>
          <w:lang w:val="en-US"/>
        </w:rPr>
        <w:t>belyakov.artem.88@gmail.com</w:t>
      </w:r>
      <w:r w:rsidR="00A5338E">
        <w:rPr>
          <w:rStyle w:val="a5"/>
          <w:rFonts w:ascii="Times New Roman" w:hAnsi="Times New Roman" w:cs="Times New Roman"/>
          <w:sz w:val="24"/>
          <w:szCs w:val="24"/>
          <w:lang w:val="en-US"/>
        </w:rPr>
        <w:fldChar w:fldCharType="end"/>
      </w:r>
      <w:r w:rsidR="008D37A3">
        <w:rPr>
          <w:rFonts w:ascii="Times New Roman" w:hAnsi="Times New Roman" w:cs="Times New Roman"/>
          <w:sz w:val="24"/>
          <w:szCs w:val="24"/>
          <w:lang w:val="en-US"/>
        </w:rPr>
        <w:t>)</w:t>
      </w:r>
      <w:r>
        <w:rPr>
          <w:rFonts w:ascii="Times New Roman" w:hAnsi="Times New Roman" w:cs="Times New Roman"/>
          <w:sz w:val="24"/>
          <w:szCs w:val="24"/>
          <w:lang w:val="en-US"/>
        </w:rPr>
        <w:t>.</w:t>
      </w:r>
    </w:p>
    <w:p w14:paraId="73152A87" w14:textId="12ABF78A" w:rsidR="008F3D14" w:rsidRDefault="008F3D14" w:rsidP="000F19E7">
      <w:pPr>
        <w:jc w:val="both"/>
        <w:rPr>
          <w:rFonts w:ascii="Times New Roman" w:hAnsi="Times New Roman" w:cs="Times New Roman"/>
          <w:sz w:val="24"/>
          <w:szCs w:val="24"/>
          <w:lang w:val="en-US"/>
        </w:rPr>
      </w:pPr>
      <w:r>
        <w:rPr>
          <w:rFonts w:ascii="Times New Roman" w:hAnsi="Times New Roman" w:cs="Times New Roman"/>
          <w:sz w:val="24"/>
          <w:szCs w:val="24"/>
          <w:lang w:val="en-US"/>
        </w:rPr>
        <w:t>ITEP</w:t>
      </w:r>
      <w:r w:rsidR="006F7436">
        <w:rPr>
          <w:rFonts w:ascii="Times New Roman" w:hAnsi="Times New Roman" w:cs="Times New Roman"/>
          <w:sz w:val="24"/>
          <w:szCs w:val="24"/>
          <w:lang w:val="en-US"/>
        </w:rPr>
        <w:t>’s</w:t>
      </w:r>
      <w:r>
        <w:rPr>
          <w:rFonts w:ascii="Times New Roman" w:hAnsi="Times New Roman" w:cs="Times New Roman"/>
          <w:sz w:val="24"/>
          <w:szCs w:val="24"/>
          <w:lang w:val="en-US"/>
        </w:rPr>
        <w:t xml:space="preserve"> Accelerator Center, </w:t>
      </w:r>
      <w:r w:rsidRPr="00B17EA5">
        <w:rPr>
          <w:rFonts w:ascii="Times New Roman" w:hAnsi="Times New Roman" w:cs="Times New Roman"/>
          <w:sz w:val="24"/>
          <w:szCs w:val="24"/>
          <w:lang w:val="en-US"/>
        </w:rPr>
        <w:t>management representative is</w:t>
      </w:r>
      <w:r w:rsidRPr="002E18C6">
        <w:rPr>
          <w:rFonts w:ascii="Times New Roman" w:hAnsi="Times New Roman" w:cs="Times New Roman"/>
          <w:sz w:val="24"/>
          <w:szCs w:val="24"/>
          <w:lang w:val="en-US"/>
        </w:rPr>
        <w:t xml:space="preserve"> </w:t>
      </w:r>
      <w:r w:rsidRPr="00B17EA5">
        <w:rPr>
          <w:rFonts w:ascii="Times New Roman" w:hAnsi="Times New Roman" w:cs="Times New Roman"/>
          <w:sz w:val="24"/>
          <w:szCs w:val="24"/>
          <w:lang w:val="en-US"/>
        </w:rPr>
        <w:t xml:space="preserve">Deputy </w:t>
      </w:r>
      <w:r>
        <w:rPr>
          <w:rFonts w:ascii="Times New Roman" w:hAnsi="Times New Roman" w:cs="Times New Roman"/>
          <w:sz w:val="24"/>
          <w:szCs w:val="24"/>
          <w:lang w:val="en-US"/>
        </w:rPr>
        <w:t>D</w:t>
      </w:r>
      <w:r w:rsidRPr="00B17EA5">
        <w:rPr>
          <w:rFonts w:ascii="Times New Roman" w:hAnsi="Times New Roman" w:cs="Times New Roman"/>
          <w:sz w:val="24"/>
          <w:szCs w:val="24"/>
          <w:lang w:val="en-US"/>
        </w:rPr>
        <w:t>irector</w:t>
      </w:r>
      <w:r>
        <w:rPr>
          <w:rFonts w:ascii="Times New Roman" w:hAnsi="Times New Roman" w:cs="Times New Roman"/>
          <w:sz w:val="24"/>
          <w:szCs w:val="24"/>
          <w:lang w:val="en-US"/>
        </w:rPr>
        <w:t xml:space="preserve"> for Accelerator Research Timur Kulevoy, Head of Accelerator Center is Nikolay Alekseev.</w:t>
      </w:r>
    </w:p>
    <w:p w14:paraId="639EAA25" w14:textId="77777777" w:rsidR="00E948EF" w:rsidRPr="003C0F18" w:rsidRDefault="00E948EF" w:rsidP="00E948EF">
      <w:pPr>
        <w:rPr>
          <w:rFonts w:ascii="Times New Roman" w:hAnsi="Times New Roman" w:cs="Times New Roman"/>
          <w:b/>
          <w:sz w:val="24"/>
          <w:szCs w:val="24"/>
          <w:lang w:val="en-US"/>
        </w:rPr>
      </w:pPr>
      <w:r w:rsidRPr="003C0F18">
        <w:rPr>
          <w:rFonts w:ascii="Times New Roman" w:hAnsi="Times New Roman" w:cs="Times New Roman"/>
          <w:b/>
          <w:sz w:val="24"/>
          <w:szCs w:val="24"/>
          <w:lang w:val="en-US"/>
        </w:rPr>
        <w:t>Infrastructure</w:t>
      </w:r>
    </w:p>
    <w:p w14:paraId="2604820A" w14:textId="6518F22C" w:rsidR="00E948EF" w:rsidRDefault="00C06E28" w:rsidP="000F19E7">
      <w:pPr>
        <w:pStyle w:val="Fig"/>
        <w:spacing w:line="259" w:lineRule="auto"/>
        <w:jc w:val="both"/>
      </w:pPr>
      <w:r>
        <w:t xml:space="preserve">Scheme of ITEP’s Accelerator Center is shown on </w:t>
      </w:r>
      <w:r w:rsidRPr="0018363A">
        <w:fldChar w:fldCharType="begin"/>
      </w:r>
      <w:r w:rsidRPr="00AC4AA3">
        <w:instrText xml:space="preserve"> REF _Ref33783871 \h  \* MERGEFORMAT </w:instrText>
      </w:r>
      <w:r w:rsidRPr="0018363A">
        <w:fldChar w:fldCharType="separate"/>
      </w:r>
      <w:r w:rsidR="003C1DFF">
        <w:t>Figure 2</w:t>
      </w:r>
      <w:r w:rsidRPr="0018363A">
        <w:fldChar w:fldCharType="end"/>
      </w:r>
      <w:r>
        <w:t xml:space="preserve">. It include several buildings with main ring accelerators hall, several injectors of protons, light and heavy ions, set of target halls, several engineering zones for developing and testing accelerator’s equipment and </w:t>
      </w:r>
      <w:r w:rsidR="00816B6F">
        <w:t>more than 100 offices.</w:t>
      </w:r>
    </w:p>
    <w:p w14:paraId="58797E14" w14:textId="77777777" w:rsidR="00816B6F" w:rsidRPr="003C0F18" w:rsidRDefault="00816B6F" w:rsidP="00816B6F">
      <w:pPr>
        <w:rPr>
          <w:rFonts w:ascii="Times New Roman" w:hAnsi="Times New Roman" w:cs="Times New Roman"/>
          <w:b/>
          <w:sz w:val="24"/>
          <w:szCs w:val="24"/>
          <w:lang w:val="en-US"/>
        </w:rPr>
      </w:pPr>
      <w:r w:rsidRPr="003C0F18">
        <w:rPr>
          <w:rFonts w:ascii="Times New Roman" w:hAnsi="Times New Roman" w:cs="Times New Roman"/>
          <w:b/>
          <w:sz w:val="24"/>
          <w:szCs w:val="24"/>
          <w:lang w:val="en-US"/>
        </w:rPr>
        <w:t>Machines and equipment</w:t>
      </w:r>
    </w:p>
    <w:p w14:paraId="58AEFA74" w14:textId="2DDEAC80" w:rsidR="00E948EF" w:rsidRPr="0018363A" w:rsidRDefault="000F19E7" w:rsidP="000F19E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816B6F">
        <w:rPr>
          <w:rFonts w:ascii="Times New Roman" w:hAnsi="Times New Roman" w:cs="Times New Roman"/>
          <w:sz w:val="24"/>
          <w:szCs w:val="24"/>
          <w:lang w:val="en-US"/>
        </w:rPr>
        <w:t>Depar</w:t>
      </w:r>
      <w:r>
        <w:rPr>
          <w:rFonts w:ascii="Times New Roman" w:hAnsi="Times New Roman" w:cs="Times New Roman"/>
          <w:sz w:val="24"/>
          <w:szCs w:val="24"/>
          <w:lang w:val="en-US"/>
        </w:rPr>
        <w:t>tments of Accelerator Center ha</w:t>
      </w:r>
      <w:r w:rsidRPr="000F19E7">
        <w:rPr>
          <w:rFonts w:ascii="Times New Roman" w:hAnsi="Times New Roman" w:cs="Times New Roman"/>
          <w:sz w:val="24"/>
          <w:szCs w:val="24"/>
          <w:lang w:val="en-US"/>
        </w:rPr>
        <w:t>ve a</w:t>
      </w:r>
      <w:r w:rsidR="00816B6F">
        <w:rPr>
          <w:rFonts w:ascii="Times New Roman" w:hAnsi="Times New Roman" w:cs="Times New Roman"/>
          <w:sz w:val="24"/>
          <w:szCs w:val="24"/>
          <w:lang w:val="en-US"/>
        </w:rPr>
        <w:t xml:space="preserve"> </w:t>
      </w:r>
      <w:r w:rsidR="00835413">
        <w:rPr>
          <w:rFonts w:ascii="Times New Roman" w:hAnsi="Times New Roman" w:cs="Times New Roman"/>
          <w:sz w:val="24"/>
          <w:szCs w:val="24"/>
          <w:lang w:val="en-US"/>
        </w:rPr>
        <w:t xml:space="preserve">set of </w:t>
      </w:r>
      <w:r w:rsidR="00816B6F" w:rsidRPr="00816B6F">
        <w:rPr>
          <w:rFonts w:ascii="Times New Roman" w:hAnsi="Times New Roman" w:cs="Times New Roman"/>
          <w:sz w:val="24"/>
          <w:szCs w:val="24"/>
          <w:lang w:val="en-US"/>
        </w:rPr>
        <w:t>appropriate</w:t>
      </w:r>
      <w:r w:rsidR="00835413">
        <w:rPr>
          <w:rFonts w:ascii="Times New Roman" w:hAnsi="Times New Roman" w:cs="Times New Roman"/>
          <w:sz w:val="24"/>
          <w:szCs w:val="24"/>
          <w:lang w:val="en-US"/>
        </w:rPr>
        <w:t xml:space="preserve"> equipment for mechanical, vacuum and electrical testing and tuning of diagnostic vacuum chamber with mounted diagnostic elements, </w:t>
      </w:r>
      <w:r w:rsidR="00835413" w:rsidRPr="00835413">
        <w:rPr>
          <w:rFonts w:ascii="Times New Roman" w:hAnsi="Times New Roman" w:cs="Times New Roman"/>
          <w:sz w:val="24"/>
          <w:szCs w:val="24"/>
          <w:lang w:val="en-US"/>
        </w:rPr>
        <w:t>as well as</w:t>
      </w:r>
      <w:r w:rsidR="00835413" w:rsidRPr="00AC4AA3">
        <w:rPr>
          <w:rFonts w:ascii="Times New Roman" w:hAnsi="Times New Roman" w:cs="Times New Roman"/>
          <w:sz w:val="24"/>
          <w:szCs w:val="24"/>
          <w:lang w:val="en-US"/>
        </w:rPr>
        <w:t xml:space="preserve"> </w:t>
      </w:r>
      <w:r w:rsidR="00907B76">
        <w:rPr>
          <w:rFonts w:ascii="Times New Roman" w:hAnsi="Times New Roman" w:cs="Times New Roman"/>
          <w:sz w:val="24"/>
          <w:szCs w:val="24"/>
          <w:lang w:val="en-US"/>
        </w:rPr>
        <w:t>testing and tuning of analog and digital electronics.</w:t>
      </w:r>
    </w:p>
    <w:p w14:paraId="0086FFC9" w14:textId="77777777" w:rsidR="00E948EF" w:rsidRPr="00E948EF" w:rsidRDefault="00E948EF">
      <w:pPr>
        <w:rPr>
          <w:rFonts w:ascii="Times New Roman" w:hAnsi="Times New Roman" w:cs="Times New Roman"/>
          <w:sz w:val="24"/>
          <w:szCs w:val="24"/>
          <w:lang w:val="en-US"/>
        </w:rPr>
      </w:pPr>
    </w:p>
    <w:p w14:paraId="5371D16A" w14:textId="0C752212" w:rsidR="000B6915" w:rsidRPr="003C0F18" w:rsidRDefault="000B6915">
      <w:pPr>
        <w:rPr>
          <w:rFonts w:ascii="Times New Roman" w:hAnsi="Times New Roman" w:cs="Times New Roman"/>
          <w:noProof/>
          <w:sz w:val="24"/>
          <w:szCs w:val="24"/>
          <w:lang w:val="en-US" w:eastAsia="ru-RU"/>
        </w:rPr>
      </w:pPr>
    </w:p>
    <w:p w14:paraId="2B0CBB84" w14:textId="77777777" w:rsidR="000B6915" w:rsidRPr="003C0F18" w:rsidRDefault="000B6915" w:rsidP="000B6915">
      <w:pPr>
        <w:keepNext/>
        <w:rPr>
          <w:lang w:val="en-US"/>
        </w:rPr>
        <w:sectPr w:rsidR="000B6915" w:rsidRPr="003C0F18">
          <w:headerReference w:type="default" r:id="rId8"/>
          <w:pgSz w:w="11906" w:h="16838"/>
          <w:pgMar w:top="1134" w:right="850" w:bottom="1134" w:left="1701" w:header="708" w:footer="708" w:gutter="0"/>
          <w:cols w:space="708"/>
          <w:docGrid w:linePitch="360"/>
        </w:sectPr>
      </w:pPr>
    </w:p>
    <w:p w14:paraId="3EFF8F7F" w14:textId="49B2DD47" w:rsidR="000B6915" w:rsidRDefault="000E419B" w:rsidP="003C0F18">
      <w:pPr>
        <w:keepNext/>
        <w:spacing w:after="0"/>
      </w:pPr>
      <w:r>
        <w:rPr>
          <w:rFonts w:ascii="Times New Roman" w:hAnsi="Times New Roman" w:cs="Times New Roman"/>
          <w:noProof/>
          <w:sz w:val="24"/>
          <w:szCs w:val="24"/>
          <w:lang w:eastAsia="ru-RU"/>
        </w:rPr>
        <w:lastRenderedPageBreak/>
        <w:pict w14:anchorId="36A09B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8.5pt;height:409pt">
            <v:imagedata r:id="rId9" o:title="Безымянный"/>
          </v:shape>
        </w:pict>
      </w:r>
    </w:p>
    <w:p w14:paraId="318A1948" w14:textId="4245B00B" w:rsidR="003B7511" w:rsidRPr="003C0F18" w:rsidRDefault="000B6915" w:rsidP="00354CE1">
      <w:pPr>
        <w:pStyle w:val="Fig"/>
      </w:pPr>
      <w:bookmarkStart w:id="35" w:name="_Ref34045382"/>
      <w:r w:rsidRPr="003C0F18">
        <w:t xml:space="preserve">Figure </w:t>
      </w:r>
      <w:r w:rsidR="00A041D7">
        <w:fldChar w:fldCharType="begin"/>
      </w:r>
      <w:r w:rsidR="00A041D7">
        <w:instrText xml:space="preserve"> SEQ Figure \* ARABIC </w:instrText>
      </w:r>
      <w:r w:rsidR="00A041D7">
        <w:fldChar w:fldCharType="separate"/>
      </w:r>
      <w:r w:rsidR="003C1DFF">
        <w:rPr>
          <w:noProof/>
        </w:rPr>
        <w:t>1</w:t>
      </w:r>
      <w:r w:rsidR="00A041D7">
        <w:rPr>
          <w:noProof/>
        </w:rPr>
        <w:fldChar w:fldCharType="end"/>
      </w:r>
      <w:bookmarkEnd w:id="35"/>
      <w:r w:rsidRPr="000B6915">
        <w:t xml:space="preserve">. ITEP </w:t>
      </w:r>
      <w:r w:rsidRPr="003C0F18">
        <w:t>Structure.</w:t>
      </w:r>
    </w:p>
    <w:p w14:paraId="02563753" w14:textId="77777777" w:rsidR="000B6915" w:rsidRDefault="000B6915" w:rsidP="00AC4AA3">
      <w:pPr>
        <w:pStyle w:val="Fig"/>
        <w:sectPr w:rsidR="000B6915" w:rsidSect="003C0F18">
          <w:pgSz w:w="16838" w:h="11906" w:orient="landscape"/>
          <w:pgMar w:top="1701" w:right="1134" w:bottom="851" w:left="1134" w:header="709" w:footer="709" w:gutter="0"/>
          <w:cols w:space="708"/>
          <w:docGrid w:linePitch="360"/>
        </w:sectPr>
      </w:pPr>
    </w:p>
    <w:p w14:paraId="1402065F" w14:textId="77777777" w:rsidR="00410C57" w:rsidRDefault="00410C57" w:rsidP="00AC4AA3">
      <w:pPr>
        <w:keepNext/>
      </w:pPr>
      <w:r>
        <w:rPr>
          <w:rFonts w:ascii="Times New Roman" w:hAnsi="Times New Roman" w:cs="Times New Roman"/>
          <w:noProof/>
          <w:sz w:val="24"/>
          <w:szCs w:val="24"/>
          <w:lang w:eastAsia="ru-RU"/>
        </w:rPr>
        <w:lastRenderedPageBreak/>
        <w:drawing>
          <wp:inline distT="0" distB="0" distL="0" distR="0" wp14:anchorId="317AF13F" wp14:editId="243631D4">
            <wp:extent cx="5934129" cy="3767455"/>
            <wp:effectExtent l="0" t="0" r="952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AC full.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129" cy="3767455"/>
                    </a:xfrm>
                    <a:prstGeom prst="rect">
                      <a:avLst/>
                    </a:prstGeom>
                  </pic:spPr>
                </pic:pic>
              </a:graphicData>
            </a:graphic>
          </wp:inline>
        </w:drawing>
      </w:r>
    </w:p>
    <w:p w14:paraId="287B7FE2" w14:textId="6ABC814F" w:rsidR="00410C57" w:rsidRDefault="00410C57" w:rsidP="00AC4AA3">
      <w:pPr>
        <w:pStyle w:val="Fig"/>
      </w:pPr>
      <w:bookmarkStart w:id="36" w:name="_Ref33783871"/>
      <w:r>
        <w:t xml:space="preserve">Figure </w:t>
      </w:r>
      <w:r>
        <w:fldChar w:fldCharType="begin"/>
      </w:r>
      <w:r>
        <w:instrText xml:space="preserve"> SEQ Figure \* ARABIC </w:instrText>
      </w:r>
      <w:r>
        <w:fldChar w:fldCharType="separate"/>
      </w:r>
      <w:r w:rsidR="003C1DFF">
        <w:rPr>
          <w:noProof/>
        </w:rPr>
        <w:t>2</w:t>
      </w:r>
      <w:r>
        <w:fldChar w:fldCharType="end"/>
      </w:r>
      <w:bookmarkEnd w:id="36"/>
      <w:r>
        <w:t xml:space="preserve">. </w:t>
      </w:r>
      <w:r w:rsidR="00290F61">
        <w:t>ITEP’s Accelerator Center.</w:t>
      </w:r>
    </w:p>
    <w:p w14:paraId="0F26BC2D" w14:textId="354E34E5" w:rsidR="00753448" w:rsidRPr="003C0F18" w:rsidRDefault="00753448" w:rsidP="003C0F18">
      <w:pPr>
        <w:pStyle w:val="a4"/>
        <w:numPr>
          <w:ilvl w:val="0"/>
          <w:numId w:val="3"/>
        </w:numPr>
        <w:ind w:left="0" w:firstLine="0"/>
        <w:contextualSpacing w:val="0"/>
        <w:rPr>
          <w:rFonts w:ascii="Times New Roman" w:hAnsi="Times New Roman" w:cs="Times New Roman"/>
          <w:b/>
          <w:sz w:val="28"/>
          <w:szCs w:val="28"/>
          <w:lang w:val="en-US"/>
        </w:rPr>
      </w:pPr>
      <w:r w:rsidRPr="003C0F18">
        <w:rPr>
          <w:rFonts w:ascii="Times New Roman" w:hAnsi="Times New Roman" w:cs="Times New Roman"/>
          <w:b/>
          <w:sz w:val="28"/>
          <w:szCs w:val="28"/>
          <w:lang w:val="en-US"/>
        </w:rPr>
        <w:t>Reporting Schedule</w:t>
      </w:r>
    </w:p>
    <w:p w14:paraId="5C0DD5B9" w14:textId="77777777" w:rsidR="000F5B08" w:rsidRDefault="00753448" w:rsidP="00335956">
      <w:pPr>
        <w:jc w:val="both"/>
        <w:rPr>
          <w:rFonts w:ascii="Times New Roman" w:hAnsi="Times New Roman" w:cs="Times New Roman"/>
          <w:sz w:val="24"/>
          <w:szCs w:val="24"/>
          <w:lang w:val="en-US"/>
        </w:rPr>
      </w:pPr>
      <w:r>
        <w:rPr>
          <w:rFonts w:ascii="Times New Roman" w:hAnsi="Times New Roman" w:cs="Times New Roman"/>
          <w:sz w:val="24"/>
          <w:szCs w:val="24"/>
          <w:lang w:val="en-US"/>
        </w:rPr>
        <w:t>ITEP</w:t>
      </w:r>
      <w:r w:rsidRPr="00753448">
        <w:rPr>
          <w:rFonts w:ascii="Times New Roman" w:hAnsi="Times New Roman" w:cs="Times New Roman"/>
          <w:sz w:val="24"/>
          <w:szCs w:val="24"/>
          <w:lang w:val="en-US"/>
        </w:rPr>
        <w:t xml:space="preserve"> and FAIR/GSI personnel will monitor the scientific and technical progress of the Contract</w:t>
      </w:r>
      <w:r>
        <w:rPr>
          <w:rFonts w:ascii="Times New Roman" w:hAnsi="Times New Roman" w:cs="Times New Roman"/>
          <w:sz w:val="24"/>
          <w:szCs w:val="24"/>
          <w:lang w:val="en-US"/>
        </w:rPr>
        <w:t xml:space="preserve"> </w:t>
      </w:r>
      <w:r w:rsidRPr="00753448">
        <w:rPr>
          <w:rFonts w:ascii="Times New Roman" w:hAnsi="Times New Roman" w:cs="Times New Roman"/>
          <w:sz w:val="24"/>
          <w:szCs w:val="24"/>
          <w:lang w:val="en-US"/>
        </w:rPr>
        <w:t xml:space="preserve">activities. Reporting by </w:t>
      </w:r>
      <w:r>
        <w:rPr>
          <w:rFonts w:ascii="Times New Roman" w:hAnsi="Times New Roman" w:cs="Times New Roman"/>
          <w:sz w:val="24"/>
          <w:szCs w:val="24"/>
          <w:lang w:val="en-US"/>
        </w:rPr>
        <w:t>ITEP</w:t>
      </w:r>
      <w:r w:rsidRPr="00753448">
        <w:rPr>
          <w:rFonts w:ascii="Times New Roman" w:hAnsi="Times New Roman" w:cs="Times New Roman"/>
          <w:sz w:val="24"/>
          <w:szCs w:val="24"/>
          <w:lang w:val="en-US"/>
        </w:rPr>
        <w:t xml:space="preserve"> will keep the following schedule:</w:t>
      </w:r>
    </w:p>
    <w:p w14:paraId="19CD1012" w14:textId="77777777" w:rsidR="00753448" w:rsidRDefault="00753448" w:rsidP="00753448">
      <w:pPr>
        <w:pStyle w:val="a4"/>
        <w:numPr>
          <w:ilvl w:val="0"/>
          <w:numId w:val="5"/>
        </w:numPr>
        <w:rPr>
          <w:rFonts w:ascii="Times New Roman" w:hAnsi="Times New Roman" w:cs="Times New Roman"/>
          <w:sz w:val="24"/>
          <w:szCs w:val="24"/>
          <w:lang w:val="en-US"/>
        </w:rPr>
      </w:pPr>
      <w:r w:rsidRPr="00753448">
        <w:rPr>
          <w:rFonts w:ascii="Times New Roman" w:hAnsi="Times New Roman" w:cs="Times New Roman"/>
          <w:sz w:val="24"/>
          <w:szCs w:val="24"/>
          <w:lang w:val="en-US"/>
        </w:rPr>
        <w:t>Progress reports – every month;</w:t>
      </w:r>
    </w:p>
    <w:p w14:paraId="6AEE51A9" w14:textId="77777777" w:rsidR="00753448" w:rsidRDefault="00753448" w:rsidP="00753448">
      <w:pPr>
        <w:pStyle w:val="a4"/>
        <w:numPr>
          <w:ilvl w:val="0"/>
          <w:numId w:val="5"/>
        </w:numPr>
        <w:rPr>
          <w:rFonts w:ascii="Times New Roman" w:hAnsi="Times New Roman" w:cs="Times New Roman"/>
          <w:sz w:val="24"/>
          <w:szCs w:val="24"/>
          <w:lang w:val="en-US"/>
        </w:rPr>
      </w:pPr>
      <w:r w:rsidRPr="00753448">
        <w:rPr>
          <w:rFonts w:ascii="Times New Roman" w:hAnsi="Times New Roman" w:cs="Times New Roman"/>
          <w:sz w:val="24"/>
          <w:szCs w:val="24"/>
          <w:lang w:val="en-US"/>
        </w:rPr>
        <w:t>Video conferences – once a year;</w:t>
      </w:r>
    </w:p>
    <w:p w14:paraId="53BFB967" w14:textId="77777777" w:rsidR="00753448" w:rsidRDefault="00753448" w:rsidP="00812D68">
      <w:pPr>
        <w:pStyle w:val="a4"/>
        <w:numPr>
          <w:ilvl w:val="0"/>
          <w:numId w:val="5"/>
        </w:numPr>
        <w:rPr>
          <w:rFonts w:ascii="Times New Roman" w:hAnsi="Times New Roman" w:cs="Times New Roman"/>
          <w:sz w:val="24"/>
          <w:szCs w:val="24"/>
          <w:lang w:val="en-US"/>
        </w:rPr>
      </w:pPr>
      <w:r w:rsidRPr="00753448">
        <w:rPr>
          <w:rFonts w:ascii="Times New Roman" w:hAnsi="Times New Roman" w:cs="Times New Roman"/>
          <w:sz w:val="24"/>
          <w:szCs w:val="24"/>
          <w:lang w:val="en-US"/>
        </w:rPr>
        <w:t>Project reviews – 4 (four) times a year at the start-up of the Contract (before series production);</w:t>
      </w:r>
    </w:p>
    <w:p w14:paraId="7D388BBE" w14:textId="6E1493BD" w:rsidR="00753448" w:rsidRPr="00753448" w:rsidRDefault="00753448" w:rsidP="00753448">
      <w:pPr>
        <w:pStyle w:val="a4"/>
        <w:numPr>
          <w:ilvl w:val="0"/>
          <w:numId w:val="5"/>
        </w:numPr>
        <w:rPr>
          <w:rFonts w:ascii="Times New Roman" w:hAnsi="Times New Roman" w:cs="Times New Roman"/>
          <w:sz w:val="24"/>
          <w:szCs w:val="24"/>
          <w:lang w:val="en-US"/>
        </w:rPr>
      </w:pPr>
      <w:r w:rsidRPr="00753448">
        <w:rPr>
          <w:rFonts w:ascii="Times New Roman" w:hAnsi="Times New Roman" w:cs="Times New Roman"/>
          <w:sz w:val="24"/>
          <w:szCs w:val="24"/>
          <w:lang w:val="en-US"/>
        </w:rPr>
        <w:t xml:space="preserve">Meetings – </w:t>
      </w:r>
      <w:r w:rsidR="005C5227">
        <w:rPr>
          <w:rFonts w:ascii="Times New Roman" w:hAnsi="Times New Roman" w:cs="Times New Roman"/>
          <w:sz w:val="24"/>
          <w:szCs w:val="24"/>
          <w:lang w:val="en-US"/>
        </w:rPr>
        <w:t>on</w:t>
      </w:r>
      <w:r w:rsidR="00692060">
        <w:rPr>
          <w:rFonts w:ascii="Times New Roman" w:hAnsi="Times New Roman" w:cs="Times New Roman"/>
          <w:sz w:val="24"/>
          <w:szCs w:val="24"/>
          <w:lang w:val="en-US"/>
        </w:rPr>
        <w:t>c</w:t>
      </w:r>
      <w:r w:rsidR="005C5227">
        <w:rPr>
          <w:rFonts w:ascii="Times New Roman" w:hAnsi="Times New Roman" w:cs="Times New Roman"/>
          <w:sz w:val="24"/>
          <w:szCs w:val="24"/>
          <w:lang w:val="en-US"/>
        </w:rPr>
        <w:t>e</w:t>
      </w:r>
      <w:r w:rsidRPr="00753448">
        <w:rPr>
          <w:rFonts w:ascii="Times New Roman" w:hAnsi="Times New Roman" w:cs="Times New Roman"/>
          <w:sz w:val="24"/>
          <w:szCs w:val="24"/>
          <w:lang w:val="en-US"/>
        </w:rPr>
        <w:t xml:space="preserve"> </w:t>
      </w:r>
      <w:r w:rsidR="00692060">
        <w:rPr>
          <w:rFonts w:ascii="Times New Roman" w:hAnsi="Times New Roman" w:cs="Times New Roman"/>
          <w:sz w:val="24"/>
          <w:szCs w:val="24"/>
          <w:lang w:val="en-US"/>
        </w:rPr>
        <w:t>a</w:t>
      </w:r>
      <w:r w:rsidRPr="00753448">
        <w:rPr>
          <w:rFonts w:ascii="Times New Roman" w:hAnsi="Times New Roman" w:cs="Times New Roman"/>
          <w:sz w:val="24"/>
          <w:szCs w:val="24"/>
          <w:lang w:val="en-US"/>
        </w:rPr>
        <w:t xml:space="preserve"> year.</w:t>
      </w:r>
    </w:p>
    <w:p w14:paraId="6326DD29" w14:textId="3F478821" w:rsidR="000F5B08" w:rsidRDefault="000F5B08">
      <w:pPr>
        <w:rPr>
          <w:rFonts w:ascii="Times New Roman" w:hAnsi="Times New Roman" w:cs="Times New Roman"/>
          <w:sz w:val="24"/>
          <w:szCs w:val="24"/>
          <w:lang w:val="en-US"/>
        </w:rPr>
      </w:pPr>
    </w:p>
    <w:p w14:paraId="64FF6734" w14:textId="708D9CA4" w:rsidR="00753448" w:rsidRPr="003C0F18" w:rsidRDefault="00753448" w:rsidP="003C0F18">
      <w:pPr>
        <w:pStyle w:val="a4"/>
        <w:numPr>
          <w:ilvl w:val="0"/>
          <w:numId w:val="3"/>
        </w:numPr>
        <w:ind w:left="0" w:firstLine="0"/>
        <w:contextualSpacing w:val="0"/>
        <w:rPr>
          <w:rFonts w:ascii="Times New Roman" w:hAnsi="Times New Roman" w:cs="Times New Roman"/>
          <w:b/>
          <w:sz w:val="28"/>
          <w:szCs w:val="28"/>
          <w:lang w:val="en-US"/>
        </w:rPr>
      </w:pPr>
      <w:r w:rsidRPr="003C0F18">
        <w:rPr>
          <w:rFonts w:ascii="Times New Roman" w:hAnsi="Times New Roman" w:cs="Times New Roman"/>
          <w:b/>
          <w:sz w:val="28"/>
          <w:szCs w:val="28"/>
          <w:lang w:val="en-US"/>
        </w:rPr>
        <w:t>Production and Realization</w:t>
      </w:r>
    </w:p>
    <w:p w14:paraId="352712A7" w14:textId="77777777" w:rsidR="00753448" w:rsidRPr="003C0F18" w:rsidRDefault="00753448">
      <w:pPr>
        <w:rPr>
          <w:rFonts w:ascii="Times New Roman" w:hAnsi="Times New Roman" w:cs="Times New Roman"/>
          <w:b/>
          <w:sz w:val="24"/>
          <w:szCs w:val="24"/>
          <w:lang w:val="en-US"/>
        </w:rPr>
      </w:pPr>
      <w:r w:rsidRPr="003C0F18">
        <w:rPr>
          <w:rFonts w:ascii="Times New Roman" w:hAnsi="Times New Roman" w:cs="Times New Roman"/>
          <w:b/>
          <w:sz w:val="24"/>
          <w:szCs w:val="24"/>
          <w:lang w:val="en-US"/>
        </w:rPr>
        <w:t>Purchase and procurement process</w:t>
      </w:r>
    </w:p>
    <w:p w14:paraId="0206D9F4" w14:textId="589B6D3F" w:rsidR="00C40851" w:rsidRPr="00721C01" w:rsidRDefault="00721C01" w:rsidP="00722F87">
      <w:pPr>
        <w:jc w:val="both"/>
        <w:rPr>
          <w:rFonts w:ascii="Times New Roman" w:hAnsi="Times New Roman" w:cs="Times New Roman"/>
          <w:sz w:val="24"/>
          <w:szCs w:val="24"/>
          <w:lang w:val="en-US"/>
        </w:rPr>
      </w:pPr>
      <w:r>
        <w:rPr>
          <w:rFonts w:ascii="Times New Roman" w:hAnsi="Times New Roman" w:cs="Times New Roman"/>
          <w:sz w:val="24"/>
          <w:szCs w:val="24"/>
          <w:lang w:val="en-US"/>
        </w:rPr>
        <w:t>Four</w:t>
      </w:r>
      <w:r w:rsidR="00C40851">
        <w:rPr>
          <w:rFonts w:ascii="Times New Roman" w:hAnsi="Times New Roman" w:cs="Times New Roman"/>
          <w:sz w:val="24"/>
          <w:szCs w:val="24"/>
          <w:lang w:val="en-US"/>
        </w:rPr>
        <w:t xml:space="preserve"> departments of ITEP engaged in purchasing:</w:t>
      </w:r>
      <w:r>
        <w:rPr>
          <w:rFonts w:ascii="Times New Roman" w:hAnsi="Times New Roman" w:cs="Times New Roman"/>
          <w:sz w:val="24"/>
          <w:szCs w:val="24"/>
          <w:lang w:val="en-US"/>
        </w:rPr>
        <w:t xml:space="preserve"> t</w:t>
      </w:r>
      <w:r w:rsidRPr="00721C01">
        <w:rPr>
          <w:rFonts w:ascii="Times New Roman" w:hAnsi="Times New Roman" w:cs="Times New Roman"/>
          <w:sz w:val="24"/>
          <w:szCs w:val="24"/>
          <w:lang w:val="en-US"/>
        </w:rPr>
        <w:t xml:space="preserve">he Planning and Economic </w:t>
      </w:r>
      <w:r>
        <w:rPr>
          <w:rFonts w:ascii="Times New Roman" w:hAnsi="Times New Roman" w:cs="Times New Roman"/>
          <w:sz w:val="24"/>
          <w:szCs w:val="24"/>
          <w:lang w:val="en-US"/>
        </w:rPr>
        <w:t>D</w:t>
      </w:r>
      <w:r w:rsidRPr="00721C01">
        <w:rPr>
          <w:rFonts w:ascii="Times New Roman" w:hAnsi="Times New Roman" w:cs="Times New Roman"/>
          <w:sz w:val="24"/>
          <w:szCs w:val="24"/>
          <w:lang w:val="en-US"/>
        </w:rPr>
        <w:t>epartment</w:t>
      </w:r>
      <w:r>
        <w:rPr>
          <w:rFonts w:ascii="Times New Roman" w:hAnsi="Times New Roman" w:cs="Times New Roman"/>
          <w:sz w:val="24"/>
          <w:szCs w:val="24"/>
          <w:lang w:val="en-US"/>
        </w:rPr>
        <w:t xml:space="preserve">, the </w:t>
      </w:r>
      <w:r w:rsidRPr="00721C01">
        <w:rPr>
          <w:rFonts w:ascii="Times New Roman" w:hAnsi="Times New Roman" w:cs="Times New Roman"/>
          <w:sz w:val="24"/>
          <w:szCs w:val="24"/>
          <w:lang w:val="en-US"/>
        </w:rPr>
        <w:t xml:space="preserve">Department of </w:t>
      </w:r>
      <w:r>
        <w:rPr>
          <w:rFonts w:ascii="Times New Roman" w:hAnsi="Times New Roman" w:cs="Times New Roman"/>
          <w:sz w:val="24"/>
          <w:szCs w:val="24"/>
          <w:lang w:val="en-US"/>
        </w:rPr>
        <w:t>P</w:t>
      </w:r>
      <w:r w:rsidRPr="00721C01">
        <w:rPr>
          <w:rFonts w:ascii="Times New Roman" w:hAnsi="Times New Roman" w:cs="Times New Roman"/>
          <w:sz w:val="24"/>
          <w:szCs w:val="24"/>
          <w:lang w:val="en-US"/>
        </w:rPr>
        <w:t xml:space="preserve">rocurement </w:t>
      </w:r>
      <w:r>
        <w:rPr>
          <w:rFonts w:ascii="Times New Roman" w:hAnsi="Times New Roman" w:cs="Times New Roman"/>
          <w:sz w:val="24"/>
          <w:szCs w:val="24"/>
          <w:lang w:val="en-US"/>
        </w:rPr>
        <w:t>P</w:t>
      </w:r>
      <w:r w:rsidRPr="00721C01">
        <w:rPr>
          <w:rFonts w:ascii="Times New Roman" w:hAnsi="Times New Roman" w:cs="Times New Roman"/>
          <w:sz w:val="24"/>
          <w:szCs w:val="24"/>
          <w:lang w:val="en-US"/>
        </w:rPr>
        <w:t xml:space="preserve">reparation and </w:t>
      </w:r>
      <w:r>
        <w:rPr>
          <w:rFonts w:ascii="Times New Roman" w:hAnsi="Times New Roman" w:cs="Times New Roman"/>
          <w:sz w:val="24"/>
          <w:szCs w:val="24"/>
          <w:lang w:val="en-US"/>
        </w:rPr>
        <w:t>S</w:t>
      </w:r>
      <w:r w:rsidRPr="00721C01">
        <w:rPr>
          <w:rFonts w:ascii="Times New Roman" w:hAnsi="Times New Roman" w:cs="Times New Roman"/>
          <w:sz w:val="24"/>
          <w:szCs w:val="24"/>
          <w:lang w:val="en-US"/>
        </w:rPr>
        <w:t>upport</w:t>
      </w:r>
      <w:r>
        <w:rPr>
          <w:rFonts w:ascii="Times New Roman" w:hAnsi="Times New Roman" w:cs="Times New Roman"/>
          <w:sz w:val="24"/>
          <w:szCs w:val="24"/>
          <w:lang w:val="en-US"/>
        </w:rPr>
        <w:t xml:space="preserve">, </w:t>
      </w:r>
      <w:r w:rsidRPr="00721C01">
        <w:rPr>
          <w:rFonts w:ascii="Times New Roman" w:hAnsi="Times New Roman" w:cs="Times New Roman"/>
          <w:sz w:val="24"/>
          <w:szCs w:val="24"/>
          <w:lang w:val="en-US"/>
        </w:rPr>
        <w:t>the Department of Logistics</w:t>
      </w:r>
      <w:r>
        <w:rPr>
          <w:rFonts w:ascii="Times New Roman" w:hAnsi="Times New Roman" w:cs="Times New Roman"/>
          <w:sz w:val="24"/>
          <w:szCs w:val="24"/>
          <w:lang w:val="en-US"/>
        </w:rPr>
        <w:t xml:space="preserve">, </w:t>
      </w:r>
      <w:r w:rsidRPr="00721C01">
        <w:rPr>
          <w:rFonts w:ascii="Times New Roman" w:hAnsi="Times New Roman" w:cs="Times New Roman"/>
          <w:sz w:val="24"/>
          <w:szCs w:val="24"/>
          <w:lang w:val="en-US"/>
        </w:rPr>
        <w:t>the Legal department</w:t>
      </w:r>
      <w:r>
        <w:rPr>
          <w:rFonts w:ascii="Times New Roman" w:hAnsi="Times New Roman" w:cs="Times New Roman"/>
          <w:sz w:val="24"/>
          <w:szCs w:val="24"/>
          <w:lang w:val="en-US"/>
        </w:rPr>
        <w:t>.</w:t>
      </w:r>
    </w:p>
    <w:p w14:paraId="5923B301" w14:textId="01DFBF6E" w:rsidR="00C40851" w:rsidRDefault="00721C01" w:rsidP="00722F87">
      <w:pPr>
        <w:jc w:val="both"/>
        <w:rPr>
          <w:rFonts w:ascii="Times New Roman" w:hAnsi="Times New Roman" w:cs="Times New Roman"/>
          <w:sz w:val="24"/>
          <w:szCs w:val="24"/>
          <w:lang w:val="en-US"/>
        </w:rPr>
      </w:pPr>
      <w:r w:rsidRPr="00721C01">
        <w:rPr>
          <w:rFonts w:ascii="Times New Roman" w:hAnsi="Times New Roman" w:cs="Times New Roman"/>
          <w:sz w:val="24"/>
          <w:szCs w:val="24"/>
          <w:lang w:val="en-US"/>
        </w:rPr>
        <w:t>All the</w:t>
      </w:r>
      <w:r>
        <w:rPr>
          <w:rFonts w:ascii="Times New Roman" w:hAnsi="Times New Roman" w:cs="Times New Roman"/>
          <w:sz w:val="24"/>
          <w:szCs w:val="24"/>
          <w:lang w:val="en-US"/>
        </w:rPr>
        <w:t xml:space="preserve"> </w:t>
      </w:r>
      <w:r w:rsidRPr="00721C01">
        <w:rPr>
          <w:rFonts w:ascii="Times New Roman" w:hAnsi="Times New Roman" w:cs="Times New Roman"/>
          <w:sz w:val="24"/>
          <w:szCs w:val="24"/>
          <w:lang w:val="en-US"/>
        </w:rPr>
        <w:t xml:space="preserve">departments </w:t>
      </w:r>
      <w:r w:rsidR="00830DE3" w:rsidRPr="00830DE3">
        <w:rPr>
          <w:rFonts w:ascii="Times New Roman" w:hAnsi="Times New Roman" w:cs="Times New Roman"/>
          <w:sz w:val="24"/>
          <w:szCs w:val="24"/>
          <w:lang w:val="en-US"/>
        </w:rPr>
        <w:t>are subject to the</w:t>
      </w:r>
      <w:r w:rsidR="00830DE3">
        <w:rPr>
          <w:rFonts w:ascii="Times New Roman" w:hAnsi="Times New Roman" w:cs="Times New Roman"/>
          <w:sz w:val="24"/>
          <w:szCs w:val="24"/>
          <w:lang w:val="en-US"/>
        </w:rPr>
        <w:t xml:space="preserve"> </w:t>
      </w:r>
      <w:r w:rsidRPr="003C0F18">
        <w:rPr>
          <w:rFonts w:ascii="Times New Roman" w:hAnsi="Times New Roman" w:cs="Times New Roman"/>
          <w:i/>
          <w:sz w:val="24"/>
          <w:szCs w:val="24"/>
          <w:lang w:val="en-US"/>
        </w:rPr>
        <w:t>Regulation on the acceptance of goods, works and services in quantity and quality at ITEP</w:t>
      </w:r>
      <w:r w:rsidRPr="00721C0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721C01">
        <w:rPr>
          <w:rFonts w:ascii="Times New Roman" w:hAnsi="Times New Roman" w:cs="Times New Roman"/>
          <w:sz w:val="24"/>
          <w:szCs w:val="24"/>
          <w:lang w:val="en-US"/>
        </w:rPr>
        <w:t>The Legal Department monitors compliance and participates in procurement.</w:t>
      </w:r>
    </w:p>
    <w:p w14:paraId="58955E85" w14:textId="67C490F6" w:rsidR="00782E40" w:rsidRPr="00782E40" w:rsidRDefault="00782E40" w:rsidP="003C0F18">
      <w:pPr>
        <w:jc w:val="both"/>
        <w:rPr>
          <w:rFonts w:ascii="Times New Roman" w:hAnsi="Times New Roman" w:cs="Times New Roman"/>
          <w:sz w:val="24"/>
          <w:szCs w:val="24"/>
          <w:lang w:val="en-US"/>
        </w:rPr>
      </w:pPr>
      <w:r w:rsidRPr="00782E40">
        <w:rPr>
          <w:rFonts w:ascii="Times New Roman" w:hAnsi="Times New Roman" w:cs="Times New Roman"/>
          <w:sz w:val="24"/>
          <w:szCs w:val="24"/>
          <w:lang w:val="en-US"/>
        </w:rPr>
        <w:lastRenderedPageBreak/>
        <w:t>The Project Manager is responsible for general management of the project procurements. The</w:t>
      </w:r>
      <w:r>
        <w:rPr>
          <w:rFonts w:ascii="Times New Roman" w:hAnsi="Times New Roman" w:cs="Times New Roman"/>
          <w:sz w:val="24"/>
          <w:szCs w:val="24"/>
          <w:lang w:val="en-US"/>
        </w:rPr>
        <w:t xml:space="preserve"> </w:t>
      </w:r>
      <w:r w:rsidRPr="00782E40">
        <w:rPr>
          <w:rFonts w:ascii="Times New Roman" w:hAnsi="Times New Roman" w:cs="Times New Roman"/>
          <w:sz w:val="24"/>
          <w:szCs w:val="24"/>
          <w:lang w:val="en-US"/>
        </w:rPr>
        <w:t>Quality assurance specialist is responsible for quality control of suppliers and for the acceptance</w:t>
      </w:r>
      <w:r>
        <w:rPr>
          <w:rFonts w:ascii="Times New Roman" w:hAnsi="Times New Roman" w:cs="Times New Roman"/>
          <w:sz w:val="24"/>
          <w:szCs w:val="24"/>
          <w:lang w:val="en-US"/>
        </w:rPr>
        <w:t xml:space="preserve"> </w:t>
      </w:r>
      <w:r w:rsidRPr="00782E40">
        <w:rPr>
          <w:rFonts w:ascii="Times New Roman" w:hAnsi="Times New Roman" w:cs="Times New Roman"/>
          <w:sz w:val="24"/>
          <w:szCs w:val="24"/>
          <w:lang w:val="en-US"/>
        </w:rPr>
        <w:t>of goods for the project</w:t>
      </w:r>
      <w:r>
        <w:rPr>
          <w:rFonts w:ascii="Times New Roman" w:hAnsi="Times New Roman" w:cs="Times New Roman"/>
          <w:sz w:val="24"/>
          <w:szCs w:val="24"/>
          <w:lang w:val="en-US"/>
        </w:rPr>
        <w:t xml:space="preserve"> </w:t>
      </w:r>
      <w:r w:rsidR="00C40851">
        <w:rPr>
          <w:rFonts w:ascii="Times New Roman" w:hAnsi="Times New Roman" w:cs="Times New Roman"/>
          <w:sz w:val="24"/>
          <w:szCs w:val="24"/>
          <w:lang w:val="en-US"/>
        </w:rPr>
        <w:t>(for the Department of Logistics)</w:t>
      </w:r>
      <w:r>
        <w:rPr>
          <w:rFonts w:ascii="Times New Roman" w:hAnsi="Times New Roman" w:cs="Times New Roman"/>
          <w:sz w:val="24"/>
          <w:szCs w:val="24"/>
          <w:lang w:val="en-US"/>
        </w:rPr>
        <w:t>.</w:t>
      </w:r>
    </w:p>
    <w:p w14:paraId="185C1770" w14:textId="77777777" w:rsidR="00753448" w:rsidRPr="003C0F18" w:rsidRDefault="00753448">
      <w:pPr>
        <w:rPr>
          <w:rFonts w:ascii="Times New Roman" w:hAnsi="Times New Roman" w:cs="Times New Roman"/>
          <w:b/>
          <w:sz w:val="24"/>
          <w:szCs w:val="24"/>
          <w:lang w:val="en-US"/>
        </w:rPr>
      </w:pPr>
      <w:r w:rsidRPr="003C0F18">
        <w:rPr>
          <w:rFonts w:ascii="Times New Roman" w:hAnsi="Times New Roman" w:cs="Times New Roman"/>
          <w:b/>
          <w:sz w:val="24"/>
          <w:szCs w:val="24"/>
          <w:lang w:val="en-US"/>
        </w:rPr>
        <w:t>Control of subcontractors</w:t>
      </w:r>
    </w:p>
    <w:p w14:paraId="1FFBDA2A" w14:textId="77777777" w:rsidR="00753448" w:rsidRDefault="00753448" w:rsidP="00335956">
      <w:pPr>
        <w:jc w:val="both"/>
        <w:rPr>
          <w:rFonts w:ascii="Times New Roman" w:hAnsi="Times New Roman" w:cs="Times New Roman"/>
          <w:sz w:val="24"/>
          <w:szCs w:val="24"/>
          <w:lang w:val="en-US"/>
        </w:rPr>
      </w:pPr>
      <w:r>
        <w:rPr>
          <w:rFonts w:ascii="Times New Roman" w:hAnsi="Times New Roman" w:cs="Times New Roman"/>
          <w:sz w:val="24"/>
          <w:szCs w:val="24"/>
          <w:lang w:val="en-US"/>
        </w:rPr>
        <w:t>ITEP</w:t>
      </w:r>
      <w:r w:rsidRPr="00753448">
        <w:rPr>
          <w:rFonts w:ascii="Times New Roman" w:hAnsi="Times New Roman" w:cs="Times New Roman"/>
          <w:sz w:val="24"/>
          <w:szCs w:val="24"/>
          <w:lang w:val="en-US"/>
        </w:rPr>
        <w:t xml:space="preserve"> makes an assessment of the subcontractors in terms of equipment, personnel and specific</w:t>
      </w:r>
      <w:r>
        <w:rPr>
          <w:rFonts w:ascii="Times New Roman" w:hAnsi="Times New Roman" w:cs="Times New Roman"/>
          <w:sz w:val="24"/>
          <w:szCs w:val="24"/>
          <w:lang w:val="en-US"/>
        </w:rPr>
        <w:t xml:space="preserve"> </w:t>
      </w:r>
      <w:r w:rsidRPr="00753448">
        <w:rPr>
          <w:rFonts w:ascii="Times New Roman" w:hAnsi="Times New Roman" w:cs="Times New Roman"/>
          <w:sz w:val="24"/>
          <w:szCs w:val="24"/>
          <w:lang w:val="en-US"/>
        </w:rPr>
        <w:t>competences, and of its experience in relation to the estimated difficulties of the intended</w:t>
      </w:r>
      <w:r>
        <w:rPr>
          <w:rFonts w:ascii="Times New Roman" w:hAnsi="Times New Roman" w:cs="Times New Roman"/>
          <w:sz w:val="24"/>
          <w:szCs w:val="24"/>
          <w:lang w:val="en-US"/>
        </w:rPr>
        <w:t xml:space="preserve"> </w:t>
      </w:r>
      <w:r w:rsidRPr="00753448">
        <w:rPr>
          <w:rFonts w:ascii="Times New Roman" w:hAnsi="Times New Roman" w:cs="Times New Roman"/>
          <w:sz w:val="24"/>
          <w:szCs w:val="24"/>
          <w:lang w:val="en-US"/>
        </w:rPr>
        <w:t>subcontracted tasks.</w:t>
      </w:r>
    </w:p>
    <w:p w14:paraId="1BED32C2" w14:textId="77777777" w:rsidR="00753448" w:rsidRDefault="00753448" w:rsidP="00335956">
      <w:pPr>
        <w:jc w:val="both"/>
        <w:rPr>
          <w:rFonts w:ascii="Times New Roman" w:hAnsi="Times New Roman" w:cs="Times New Roman"/>
          <w:sz w:val="24"/>
          <w:szCs w:val="24"/>
          <w:lang w:val="en-US"/>
        </w:rPr>
      </w:pPr>
      <w:r>
        <w:rPr>
          <w:rFonts w:ascii="Times New Roman" w:hAnsi="Times New Roman" w:cs="Times New Roman"/>
          <w:sz w:val="24"/>
          <w:szCs w:val="24"/>
          <w:lang w:val="en-US"/>
        </w:rPr>
        <w:t>ITEP</w:t>
      </w:r>
      <w:r w:rsidRPr="00753448">
        <w:rPr>
          <w:rFonts w:ascii="Times New Roman" w:hAnsi="Times New Roman" w:cs="Times New Roman"/>
          <w:sz w:val="24"/>
          <w:szCs w:val="24"/>
          <w:lang w:val="en-US"/>
        </w:rPr>
        <w:t xml:space="preserve"> QMS Service and purchasing departments by means of incoming tests carry out control</w:t>
      </w:r>
      <w:r>
        <w:rPr>
          <w:rFonts w:ascii="Times New Roman" w:hAnsi="Times New Roman" w:cs="Times New Roman"/>
          <w:sz w:val="24"/>
          <w:szCs w:val="24"/>
          <w:lang w:val="en-US"/>
        </w:rPr>
        <w:t xml:space="preserve"> </w:t>
      </w:r>
      <w:r w:rsidRPr="00753448">
        <w:rPr>
          <w:rFonts w:ascii="Times New Roman" w:hAnsi="Times New Roman" w:cs="Times New Roman"/>
          <w:sz w:val="24"/>
          <w:szCs w:val="24"/>
          <w:lang w:val="en-US"/>
        </w:rPr>
        <w:t>of subcontractors in accordance with the QMS documents.</w:t>
      </w:r>
    </w:p>
    <w:p w14:paraId="75C10A79" w14:textId="3B37C76C" w:rsidR="00753448" w:rsidRDefault="00753448" w:rsidP="00335956">
      <w:pPr>
        <w:jc w:val="both"/>
        <w:rPr>
          <w:rFonts w:ascii="Times New Roman" w:hAnsi="Times New Roman" w:cs="Times New Roman"/>
          <w:sz w:val="24"/>
          <w:szCs w:val="24"/>
          <w:lang w:val="en-US"/>
        </w:rPr>
      </w:pPr>
      <w:r>
        <w:rPr>
          <w:rFonts w:ascii="Times New Roman" w:hAnsi="Times New Roman" w:cs="Times New Roman"/>
          <w:sz w:val="24"/>
          <w:szCs w:val="24"/>
          <w:lang w:val="en-US"/>
        </w:rPr>
        <w:t>ITEP</w:t>
      </w:r>
      <w:r w:rsidRPr="00753448">
        <w:rPr>
          <w:rFonts w:ascii="Times New Roman" w:hAnsi="Times New Roman" w:cs="Times New Roman"/>
          <w:sz w:val="24"/>
          <w:szCs w:val="24"/>
          <w:lang w:val="en-US"/>
        </w:rPr>
        <w:t xml:space="preserve"> may set quality requirements to its subcontractors, however, it does not relieve </w:t>
      </w:r>
      <w:r w:rsidR="00FC0B9D">
        <w:rPr>
          <w:rFonts w:ascii="Times New Roman" w:hAnsi="Times New Roman" w:cs="Times New Roman"/>
          <w:sz w:val="24"/>
          <w:szCs w:val="24"/>
          <w:lang w:val="en-US"/>
        </w:rPr>
        <w:t>ITEP</w:t>
      </w:r>
      <w:r w:rsidR="00FC0B9D" w:rsidRPr="00753448">
        <w:rPr>
          <w:rFonts w:ascii="Times New Roman" w:hAnsi="Times New Roman" w:cs="Times New Roman"/>
          <w:sz w:val="24"/>
          <w:szCs w:val="24"/>
          <w:lang w:val="en-US"/>
        </w:rPr>
        <w:t xml:space="preserve"> </w:t>
      </w:r>
      <w:r w:rsidRPr="00753448">
        <w:rPr>
          <w:rFonts w:ascii="Times New Roman" w:hAnsi="Times New Roman" w:cs="Times New Roman"/>
          <w:sz w:val="24"/>
          <w:szCs w:val="24"/>
          <w:lang w:val="en-US"/>
        </w:rPr>
        <w:t>from its responsibility to ensure quality of the supplied products.</w:t>
      </w:r>
    </w:p>
    <w:p w14:paraId="65EA4E9A" w14:textId="46179C06" w:rsidR="00A9528F" w:rsidRDefault="00A9528F" w:rsidP="00335956">
      <w:pPr>
        <w:jc w:val="both"/>
        <w:rPr>
          <w:rFonts w:ascii="Times New Roman" w:hAnsi="Times New Roman" w:cs="Times New Roman"/>
          <w:sz w:val="24"/>
          <w:szCs w:val="24"/>
          <w:lang w:val="en-US"/>
        </w:rPr>
      </w:pPr>
      <w:r w:rsidRPr="00753448">
        <w:rPr>
          <w:rFonts w:ascii="Times New Roman" w:hAnsi="Times New Roman" w:cs="Times New Roman"/>
          <w:sz w:val="24"/>
          <w:szCs w:val="24"/>
          <w:lang w:val="en-US"/>
        </w:rPr>
        <w:t>If necessary, the QMS service can conduct audits of suppliers for compliance with ISO</w:t>
      </w:r>
      <w:r>
        <w:rPr>
          <w:rFonts w:ascii="Times New Roman" w:hAnsi="Times New Roman" w:cs="Times New Roman"/>
          <w:sz w:val="24"/>
          <w:szCs w:val="24"/>
          <w:lang w:val="en-US"/>
        </w:rPr>
        <w:t xml:space="preserve"> </w:t>
      </w:r>
      <w:r w:rsidRPr="00753448">
        <w:rPr>
          <w:rFonts w:ascii="Times New Roman" w:hAnsi="Times New Roman" w:cs="Times New Roman"/>
          <w:sz w:val="24"/>
          <w:szCs w:val="24"/>
          <w:lang w:val="en-US"/>
        </w:rPr>
        <w:t xml:space="preserve">9001:2015. </w:t>
      </w:r>
      <w:r w:rsidR="007805FB">
        <w:rPr>
          <w:rFonts w:ascii="Times New Roman" w:hAnsi="Times New Roman" w:cs="Times New Roman"/>
          <w:sz w:val="24"/>
          <w:szCs w:val="24"/>
          <w:lang w:val="en-US"/>
        </w:rPr>
        <w:t>3 e</w:t>
      </w:r>
      <w:r w:rsidRPr="00753448">
        <w:rPr>
          <w:rFonts w:ascii="Times New Roman" w:hAnsi="Times New Roman" w:cs="Times New Roman"/>
          <w:sz w:val="24"/>
          <w:szCs w:val="24"/>
          <w:lang w:val="en-US"/>
        </w:rPr>
        <w:t>mployees of the QMS Service have successfully completed the course</w:t>
      </w:r>
      <w:r>
        <w:rPr>
          <w:rFonts w:ascii="Times New Roman" w:hAnsi="Times New Roman" w:cs="Times New Roman"/>
          <w:sz w:val="24"/>
          <w:szCs w:val="24"/>
          <w:lang w:val="en-US"/>
        </w:rPr>
        <w:t xml:space="preserve"> </w:t>
      </w:r>
      <w:r w:rsidRPr="00753448">
        <w:rPr>
          <w:rFonts w:ascii="Times New Roman" w:hAnsi="Times New Roman" w:cs="Times New Roman"/>
          <w:sz w:val="24"/>
          <w:szCs w:val="24"/>
          <w:lang w:val="en-US"/>
        </w:rPr>
        <w:t>assessment and examination for the ISO 9001:2015</w:t>
      </w:r>
      <w:r>
        <w:rPr>
          <w:rFonts w:ascii="Times New Roman" w:hAnsi="Times New Roman" w:cs="Times New Roman"/>
          <w:sz w:val="24"/>
          <w:szCs w:val="24"/>
          <w:lang w:val="en-US"/>
        </w:rPr>
        <w:t xml:space="preserve">. </w:t>
      </w:r>
      <w:r w:rsidRPr="00A9528F">
        <w:rPr>
          <w:rFonts w:ascii="Times New Roman" w:hAnsi="Times New Roman" w:cs="Times New Roman"/>
          <w:sz w:val="24"/>
          <w:szCs w:val="24"/>
          <w:lang w:val="en-US"/>
        </w:rPr>
        <w:t>The date of the last training of expert auditors is September 14, 2018, based on the decision of the certification commission in the ALFA REGIST</w:t>
      </w:r>
      <w:r w:rsidR="00AE7C6E">
        <w:rPr>
          <w:rFonts w:ascii="Times New Roman" w:hAnsi="Times New Roman" w:cs="Times New Roman"/>
          <w:sz w:val="24"/>
          <w:szCs w:val="24"/>
          <w:lang w:val="en-US"/>
        </w:rPr>
        <w:t>E</w:t>
      </w:r>
      <w:r w:rsidRPr="00A9528F">
        <w:rPr>
          <w:rFonts w:ascii="Times New Roman" w:hAnsi="Times New Roman" w:cs="Times New Roman"/>
          <w:sz w:val="24"/>
          <w:szCs w:val="24"/>
          <w:lang w:val="en-US"/>
        </w:rPr>
        <w:t>R voluntary certification system, protocol No. 2630-18 of September 14, 2018</w:t>
      </w:r>
      <w:r w:rsidR="007805FB">
        <w:rPr>
          <w:rFonts w:ascii="Times New Roman" w:hAnsi="Times New Roman" w:cs="Times New Roman"/>
          <w:sz w:val="24"/>
          <w:szCs w:val="24"/>
          <w:lang w:val="en-US"/>
        </w:rPr>
        <w:t>.</w:t>
      </w:r>
    </w:p>
    <w:p w14:paraId="03E284C0" w14:textId="30EB5E98" w:rsidR="00753448" w:rsidRDefault="00753448" w:rsidP="00753448">
      <w:pPr>
        <w:rPr>
          <w:rFonts w:ascii="Times New Roman" w:hAnsi="Times New Roman" w:cs="Times New Roman"/>
          <w:b/>
          <w:sz w:val="24"/>
          <w:szCs w:val="24"/>
          <w:lang w:val="en-US"/>
        </w:rPr>
      </w:pPr>
      <w:r w:rsidRPr="003C0F18">
        <w:rPr>
          <w:rFonts w:ascii="Times New Roman" w:hAnsi="Times New Roman" w:cs="Times New Roman"/>
          <w:b/>
          <w:sz w:val="24"/>
          <w:szCs w:val="24"/>
          <w:lang w:val="en-US"/>
        </w:rPr>
        <w:t>Manufacturing process chart</w:t>
      </w:r>
    </w:p>
    <w:p w14:paraId="14ACA0C2" w14:textId="6073B975" w:rsidR="00547672" w:rsidRPr="00547672" w:rsidRDefault="00547672" w:rsidP="00547672">
      <w:pPr>
        <w:jc w:val="both"/>
        <w:rPr>
          <w:rFonts w:ascii="Times New Roman" w:hAnsi="Times New Roman" w:cs="Times New Roman"/>
          <w:sz w:val="24"/>
          <w:szCs w:val="24"/>
          <w:lang w:val="en-US"/>
        </w:rPr>
      </w:pPr>
      <w:r w:rsidRPr="00547672">
        <w:rPr>
          <w:rFonts w:ascii="Times New Roman" w:hAnsi="Times New Roman" w:cs="Times New Roman"/>
          <w:sz w:val="24"/>
          <w:szCs w:val="24"/>
          <w:lang w:val="en-US"/>
        </w:rPr>
        <w:t xml:space="preserve">The Schottky system is divided </w:t>
      </w:r>
      <w:r w:rsidR="00CA0AC2">
        <w:rPr>
          <w:rFonts w:ascii="Times New Roman" w:hAnsi="Times New Roman" w:cs="Times New Roman"/>
          <w:sz w:val="24"/>
          <w:szCs w:val="24"/>
          <w:lang w:val="en-US"/>
        </w:rPr>
        <w:t>int</w:t>
      </w:r>
      <w:r w:rsidRPr="00547672">
        <w:rPr>
          <w:rFonts w:ascii="Times New Roman" w:hAnsi="Times New Roman" w:cs="Times New Roman"/>
          <w:sz w:val="24"/>
          <w:szCs w:val="24"/>
          <w:lang w:val="en-US"/>
        </w:rPr>
        <w:t xml:space="preserve">o two structural subsystems. From the production point of view the mechanical assembly and the electronic system are independent from each other. Therefore, two charts of the production sequences are presented below in </w:t>
      </w:r>
      <w:r w:rsidRPr="00AC4AA3">
        <w:rPr>
          <w:rStyle w:val="Fig0"/>
          <w:color w:val="auto"/>
        </w:rPr>
        <w:fldChar w:fldCharType="begin"/>
      </w:r>
      <w:r w:rsidRPr="00AC4AA3">
        <w:rPr>
          <w:rStyle w:val="Fig0"/>
          <w:color w:val="auto"/>
        </w:rPr>
        <w:instrText xml:space="preserve"> REF _Ref34730736 \h  \* MERGEFORMAT </w:instrText>
      </w:r>
      <w:r w:rsidRPr="00AC4AA3">
        <w:rPr>
          <w:rStyle w:val="Fig0"/>
          <w:color w:val="auto"/>
        </w:rPr>
      </w:r>
      <w:r w:rsidRPr="00AC4AA3">
        <w:rPr>
          <w:rStyle w:val="Fig0"/>
          <w:color w:val="auto"/>
        </w:rPr>
        <w:fldChar w:fldCharType="separate"/>
      </w:r>
      <w:r w:rsidR="003C1DFF" w:rsidRPr="003C1DFF">
        <w:rPr>
          <w:rStyle w:val="Fig0"/>
          <w:color w:val="auto"/>
        </w:rPr>
        <w:t>Figure 3</w:t>
      </w:r>
      <w:r w:rsidRPr="00AC4AA3">
        <w:rPr>
          <w:rStyle w:val="Fig0"/>
          <w:color w:val="auto"/>
        </w:rPr>
        <w:fldChar w:fldCharType="end"/>
      </w:r>
      <w:r>
        <w:rPr>
          <w:rFonts w:ascii="Times New Roman" w:hAnsi="Times New Roman" w:cs="Times New Roman"/>
          <w:sz w:val="24"/>
          <w:szCs w:val="24"/>
          <w:lang w:val="en-US"/>
        </w:rPr>
        <w:t xml:space="preserve"> </w:t>
      </w:r>
      <w:r w:rsidRPr="00547672">
        <w:rPr>
          <w:rFonts w:ascii="Times New Roman" w:hAnsi="Times New Roman" w:cs="Times New Roman"/>
          <w:sz w:val="24"/>
          <w:szCs w:val="24"/>
          <w:lang w:val="en-US"/>
        </w:rPr>
        <w:t xml:space="preserve">and </w:t>
      </w:r>
      <w:r w:rsidRPr="00AC4AA3">
        <w:rPr>
          <w:rStyle w:val="Fig0"/>
          <w:color w:val="auto"/>
        </w:rPr>
        <w:fldChar w:fldCharType="begin"/>
      </w:r>
      <w:r w:rsidRPr="00AC4AA3">
        <w:rPr>
          <w:rStyle w:val="Fig0"/>
          <w:color w:val="auto"/>
        </w:rPr>
        <w:instrText xml:space="preserve"> REF _Ref34730779 \h  \* MERGEFORMAT </w:instrText>
      </w:r>
      <w:r w:rsidRPr="00AC4AA3">
        <w:rPr>
          <w:rStyle w:val="Fig0"/>
          <w:color w:val="auto"/>
        </w:rPr>
      </w:r>
      <w:r w:rsidRPr="00AC4AA3">
        <w:rPr>
          <w:rStyle w:val="Fig0"/>
          <w:color w:val="auto"/>
        </w:rPr>
        <w:fldChar w:fldCharType="separate"/>
      </w:r>
      <w:r w:rsidR="003C1DFF" w:rsidRPr="003C1DFF">
        <w:rPr>
          <w:rStyle w:val="Fig0"/>
          <w:color w:val="auto"/>
        </w:rPr>
        <w:t>Figure 4</w:t>
      </w:r>
      <w:r w:rsidRPr="00AC4AA3">
        <w:rPr>
          <w:rStyle w:val="Fig0"/>
          <w:color w:val="auto"/>
        </w:rPr>
        <w:fldChar w:fldCharType="end"/>
      </w:r>
      <w:r w:rsidRPr="00547672">
        <w:rPr>
          <w:rFonts w:ascii="Times New Roman" w:hAnsi="Times New Roman" w:cs="Times New Roman"/>
          <w:sz w:val="24"/>
          <w:szCs w:val="24"/>
          <w:lang w:val="en-US"/>
        </w:rPr>
        <w:t xml:space="preserve">. </w:t>
      </w:r>
    </w:p>
    <w:p w14:paraId="3D9FECB2" w14:textId="77777777" w:rsidR="00547672" w:rsidRPr="00547672" w:rsidRDefault="00547672" w:rsidP="00547672">
      <w:pPr>
        <w:jc w:val="both"/>
        <w:rPr>
          <w:rFonts w:ascii="Times New Roman" w:hAnsi="Times New Roman" w:cs="Times New Roman"/>
          <w:sz w:val="24"/>
          <w:szCs w:val="24"/>
          <w:lang w:val="en-US"/>
        </w:rPr>
      </w:pPr>
      <w:r w:rsidRPr="00547672">
        <w:rPr>
          <w:rFonts w:ascii="Times New Roman" w:hAnsi="Times New Roman" w:cs="Times New Roman"/>
          <w:sz w:val="24"/>
          <w:szCs w:val="24"/>
          <w:lang w:val="en-US"/>
        </w:rPr>
        <w:t xml:space="preserve">The mechanics components are a) the vacuum chamber arranged with flanges and half-nipples of the signal feed through and b) the electrodes with a system of positioning elements. All could be produced by the institutional workshop stuff. In same time, it is economically reasonable to use of commercial components such as CF flanges, nipples, vacuum RF connectors. For the insulators we have chosen a standard item from the nomenclature of one of ceramics supplier. </w:t>
      </w:r>
    </w:p>
    <w:p w14:paraId="3B4847AC" w14:textId="77777777" w:rsidR="00547672" w:rsidRPr="00547672" w:rsidRDefault="00547672" w:rsidP="00547672">
      <w:pPr>
        <w:jc w:val="both"/>
        <w:rPr>
          <w:rFonts w:ascii="Times New Roman" w:hAnsi="Times New Roman" w:cs="Times New Roman"/>
          <w:sz w:val="24"/>
          <w:szCs w:val="24"/>
          <w:lang w:val="en-US"/>
        </w:rPr>
      </w:pPr>
      <w:r w:rsidRPr="00547672">
        <w:rPr>
          <w:rFonts w:ascii="Times New Roman" w:hAnsi="Times New Roman" w:cs="Times New Roman"/>
          <w:sz w:val="24"/>
          <w:szCs w:val="24"/>
          <w:lang w:val="en-US"/>
        </w:rPr>
        <w:t>The first vacuum test is performed when the volume is closed, i.e. when the chamber is welded with flanges and nipples.</w:t>
      </w:r>
    </w:p>
    <w:p w14:paraId="234D771A" w14:textId="5EF2779C" w:rsidR="00547672" w:rsidRDefault="00547672" w:rsidP="00AC4AA3">
      <w:pPr>
        <w:jc w:val="both"/>
        <w:rPr>
          <w:rFonts w:ascii="Times New Roman" w:hAnsi="Times New Roman" w:cs="Times New Roman"/>
          <w:sz w:val="24"/>
          <w:szCs w:val="24"/>
          <w:lang w:val="en-US"/>
        </w:rPr>
      </w:pPr>
      <w:r w:rsidRPr="00547672">
        <w:rPr>
          <w:rFonts w:ascii="Times New Roman" w:hAnsi="Times New Roman" w:cs="Times New Roman"/>
          <w:sz w:val="24"/>
          <w:szCs w:val="24"/>
          <w:lang w:val="en-US"/>
        </w:rPr>
        <w:t>The electrodes and their holding elements are manufactured together with required positioning tools. These tools help to fix the holding elements in proper position inside the vacuum chamber for welding them together. The fine tuning of the electrodes position is performed with screw mechanism. Therefore, the requirements to the holder accuracy are quite relaxing. Nevertheless, after welding of the holder components, the assembly will be checked for the correspondent tolerance conformities.</w:t>
      </w:r>
    </w:p>
    <w:p w14:paraId="186C8257" w14:textId="77777777" w:rsidR="00547672" w:rsidRPr="00AC4AA3" w:rsidRDefault="00547672" w:rsidP="00AC4AA3">
      <w:pPr>
        <w:jc w:val="both"/>
        <w:rPr>
          <w:rFonts w:ascii="Times New Roman" w:hAnsi="Times New Roman" w:cs="Times New Roman"/>
          <w:sz w:val="24"/>
          <w:szCs w:val="24"/>
          <w:lang w:val="en-US"/>
        </w:rPr>
      </w:pPr>
    </w:p>
    <w:p w14:paraId="4CA45B11" w14:textId="2125F2A7" w:rsidR="00320D78" w:rsidRDefault="00547672" w:rsidP="00AC4AA3">
      <w:pPr>
        <w:pStyle w:val="Fig"/>
        <w:keepNext/>
        <w:ind w:firstLine="284"/>
      </w:pPr>
      <w:r w:rsidRPr="00110BD7">
        <w:rPr>
          <w:noProof/>
          <w:lang w:val="ru-RU" w:eastAsia="ru-RU"/>
        </w:rPr>
        <w:lastRenderedPageBreak/>
        <mc:AlternateContent>
          <mc:Choice Requires="wpc">
            <w:drawing>
              <wp:inline distT="0" distB="0" distL="0" distR="0" wp14:anchorId="155EDE26" wp14:editId="7ABAFD72">
                <wp:extent cx="5438388" cy="4483288"/>
                <wp:effectExtent l="0" t="0" r="0" b="0"/>
                <wp:docPr id="6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1" name="Rectangle 7"/>
                        <wps:cNvSpPr/>
                        <wps:spPr>
                          <a:xfrm>
                            <a:off x="428625" y="200026"/>
                            <a:ext cx="4009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22C3BB94" w14:textId="77777777" w:rsidR="0033346D" w:rsidRPr="00DB5C52" w:rsidRDefault="0033346D" w:rsidP="00547672">
                              <w:pPr>
                                <w:jc w:val="center"/>
                                <w:rPr>
                                  <w:lang w:val="en-US"/>
                                </w:rPr>
                              </w:pPr>
                              <w:r>
                                <w:rPr>
                                  <w:lang w:val="en-US"/>
                                </w:rPr>
                                <w:t>Materials, flanges, nipples, insulators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8"/>
                        <wps:cNvSpPr/>
                        <wps:spPr>
                          <a:xfrm>
                            <a:off x="428625" y="864825"/>
                            <a:ext cx="1152525"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B344F05" w14:textId="77777777" w:rsidR="0033346D" w:rsidRPr="00DB5C52" w:rsidRDefault="0033346D" w:rsidP="00547672">
                              <w:pPr>
                                <w:spacing w:line="256" w:lineRule="auto"/>
                                <w:jc w:val="center"/>
                                <w:rPr>
                                  <w:color w:val="000000" w:themeColor="text1"/>
                                  <w:sz w:val="24"/>
                                  <w:szCs w:val="24"/>
                                  <w:lang w:val="en-US"/>
                                </w:rPr>
                              </w:pPr>
                              <w:r w:rsidRPr="00DB5C52">
                                <w:rPr>
                                  <w:rFonts w:eastAsia="Calibri"/>
                                  <w:color w:val="000000" w:themeColor="text1"/>
                                  <w:lang w:val="en-US"/>
                                </w:rPr>
                                <w:t>Chamber welding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9"/>
                        <wps:cNvSpPr/>
                        <wps:spPr>
                          <a:xfrm>
                            <a:off x="428624" y="1483950"/>
                            <a:ext cx="1152525" cy="497249"/>
                          </a:xfrm>
                          <a:prstGeom prst="rect">
                            <a:avLst/>
                          </a:prstGeom>
                          <a:solidFill>
                            <a:schemeClr val="accent5">
                              <a:lumMod val="20000"/>
                              <a:lumOff val="80000"/>
                            </a:schemeClr>
                          </a:solidFill>
                        </wps:spPr>
                        <wps:style>
                          <a:lnRef idx="2">
                            <a:schemeClr val="dk1"/>
                          </a:lnRef>
                          <a:fillRef idx="1">
                            <a:schemeClr val="lt1"/>
                          </a:fillRef>
                          <a:effectRef idx="0">
                            <a:schemeClr val="dk1"/>
                          </a:effectRef>
                          <a:fontRef idx="minor">
                            <a:schemeClr val="dk1"/>
                          </a:fontRef>
                        </wps:style>
                        <wps:txbx>
                          <w:txbxContent>
                            <w:p w14:paraId="45F6ECDF" w14:textId="77777777" w:rsidR="0033346D" w:rsidRPr="00DB5C52" w:rsidRDefault="0033346D" w:rsidP="00547672">
                              <w:pPr>
                                <w:spacing w:line="254" w:lineRule="auto"/>
                                <w:jc w:val="center"/>
                                <w:rPr>
                                  <w:color w:val="000000" w:themeColor="text1"/>
                                  <w:sz w:val="24"/>
                                  <w:szCs w:val="24"/>
                                  <w:lang w:val="en-US"/>
                                </w:rPr>
                              </w:pPr>
                              <w:r>
                                <w:rPr>
                                  <w:rFonts w:eastAsia="Calibri"/>
                                  <w:color w:val="000000" w:themeColor="text1"/>
                                  <w:lang w:val="en-US"/>
                                </w:rPr>
                                <w:t>Vacuum leakage 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10"/>
                        <wps:cNvSpPr/>
                        <wps:spPr>
                          <a:xfrm>
                            <a:off x="3285149" y="1483742"/>
                            <a:ext cx="1152525" cy="506705"/>
                          </a:xfrm>
                          <a:prstGeom prst="rect">
                            <a:avLst/>
                          </a:prstGeom>
                        </wps:spPr>
                        <wps:style>
                          <a:lnRef idx="2">
                            <a:schemeClr val="dk1"/>
                          </a:lnRef>
                          <a:fillRef idx="1">
                            <a:schemeClr val="lt1"/>
                          </a:fillRef>
                          <a:effectRef idx="0">
                            <a:schemeClr val="dk1"/>
                          </a:effectRef>
                          <a:fontRef idx="minor">
                            <a:schemeClr val="dk1"/>
                          </a:fontRef>
                        </wps:style>
                        <wps:txbx>
                          <w:txbxContent>
                            <w:p w14:paraId="25BFB8EF" w14:textId="77777777" w:rsidR="0033346D" w:rsidRPr="00DB5C52" w:rsidRDefault="0033346D" w:rsidP="00547672">
                              <w:pPr>
                                <w:spacing w:line="252" w:lineRule="auto"/>
                                <w:jc w:val="center"/>
                                <w:rPr>
                                  <w:color w:val="000000" w:themeColor="text1"/>
                                  <w:sz w:val="24"/>
                                  <w:szCs w:val="24"/>
                                  <w:lang w:val="en-US"/>
                                </w:rPr>
                              </w:pPr>
                              <w:r>
                                <w:rPr>
                                  <w:rFonts w:eastAsia="Calibri"/>
                                  <w:color w:val="000000" w:themeColor="text1"/>
                                  <w:lang w:val="en-US"/>
                                </w:rPr>
                                <w:t>Screw assembling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11"/>
                        <wps:cNvSpPr/>
                        <wps:spPr>
                          <a:xfrm>
                            <a:off x="1924049" y="762000"/>
                            <a:ext cx="1152525" cy="607650"/>
                          </a:xfrm>
                          <a:prstGeom prst="rect">
                            <a:avLst/>
                          </a:prstGeom>
                        </wps:spPr>
                        <wps:style>
                          <a:lnRef idx="2">
                            <a:schemeClr val="dk1"/>
                          </a:lnRef>
                          <a:fillRef idx="1">
                            <a:schemeClr val="lt1"/>
                          </a:fillRef>
                          <a:effectRef idx="0">
                            <a:schemeClr val="dk1"/>
                          </a:effectRef>
                          <a:fontRef idx="minor">
                            <a:schemeClr val="dk1"/>
                          </a:fontRef>
                        </wps:style>
                        <wps:txbx>
                          <w:txbxContent>
                            <w:p w14:paraId="276793DC" w14:textId="77777777" w:rsidR="0033346D" w:rsidRPr="00DB5C52" w:rsidRDefault="0033346D" w:rsidP="00547672">
                              <w:pPr>
                                <w:spacing w:line="252" w:lineRule="auto"/>
                                <w:jc w:val="center"/>
                                <w:rPr>
                                  <w:color w:val="000000" w:themeColor="text1"/>
                                  <w:sz w:val="24"/>
                                  <w:szCs w:val="24"/>
                                  <w:lang w:val="en-US"/>
                                </w:rPr>
                              </w:pPr>
                              <w:r>
                                <w:rPr>
                                  <w:rFonts w:eastAsia="Calibri"/>
                                  <w:color w:val="000000" w:themeColor="text1"/>
                                  <w:lang w:val="en-US"/>
                                </w:rPr>
                                <w:t>Holding system components production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12"/>
                        <wps:cNvSpPr/>
                        <wps:spPr>
                          <a:xfrm>
                            <a:off x="1913550" y="1483950"/>
                            <a:ext cx="1152525" cy="506775"/>
                          </a:xfrm>
                          <a:prstGeom prst="rect">
                            <a:avLst/>
                          </a:prstGeom>
                        </wps:spPr>
                        <wps:style>
                          <a:lnRef idx="2">
                            <a:schemeClr val="dk1"/>
                          </a:lnRef>
                          <a:fillRef idx="1">
                            <a:schemeClr val="lt1"/>
                          </a:fillRef>
                          <a:effectRef idx="0">
                            <a:schemeClr val="dk1"/>
                          </a:effectRef>
                          <a:fontRef idx="minor">
                            <a:schemeClr val="dk1"/>
                          </a:fontRef>
                        </wps:style>
                        <wps:txbx>
                          <w:txbxContent>
                            <w:p w14:paraId="5A1C2020" w14:textId="77777777" w:rsidR="0033346D" w:rsidRPr="00DB5C52" w:rsidRDefault="0033346D" w:rsidP="00547672">
                              <w:pPr>
                                <w:spacing w:line="252" w:lineRule="auto"/>
                                <w:jc w:val="center"/>
                                <w:rPr>
                                  <w:color w:val="000000" w:themeColor="text1"/>
                                  <w:sz w:val="24"/>
                                  <w:szCs w:val="24"/>
                                  <w:lang w:val="en-US"/>
                                </w:rPr>
                              </w:pPr>
                              <w:r w:rsidRPr="00DB5C52">
                                <w:rPr>
                                  <w:rFonts w:eastAsia="Calibri"/>
                                  <w:color w:val="000000" w:themeColor="text1"/>
                                  <w:lang w:val="en-US"/>
                                </w:rPr>
                                <w:t>Welding of the holding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13"/>
                        <wps:cNvSpPr/>
                        <wps:spPr>
                          <a:xfrm>
                            <a:off x="3285150" y="763950"/>
                            <a:ext cx="1152525" cy="302850"/>
                          </a:xfrm>
                          <a:prstGeom prst="rect">
                            <a:avLst/>
                          </a:prstGeom>
                        </wps:spPr>
                        <wps:style>
                          <a:lnRef idx="2">
                            <a:schemeClr val="dk1"/>
                          </a:lnRef>
                          <a:fillRef idx="1">
                            <a:schemeClr val="lt1"/>
                          </a:fillRef>
                          <a:effectRef idx="0">
                            <a:schemeClr val="dk1"/>
                          </a:effectRef>
                          <a:fontRef idx="minor">
                            <a:schemeClr val="dk1"/>
                          </a:fontRef>
                        </wps:style>
                        <wps:txbx>
                          <w:txbxContent>
                            <w:p w14:paraId="761BF0F9" w14:textId="77777777" w:rsidR="0033346D" w:rsidRPr="00DB5C52" w:rsidRDefault="0033346D" w:rsidP="00547672">
                              <w:pPr>
                                <w:spacing w:line="252" w:lineRule="auto"/>
                                <w:jc w:val="center"/>
                                <w:rPr>
                                  <w:color w:val="000000" w:themeColor="text1"/>
                                  <w:sz w:val="24"/>
                                  <w:szCs w:val="24"/>
                                  <w:lang w:val="en-US"/>
                                </w:rPr>
                              </w:pPr>
                              <w:r w:rsidRPr="00DB5C52">
                                <w:rPr>
                                  <w:rFonts w:eastAsia="Calibri"/>
                                  <w:color w:val="000000" w:themeColor="text1"/>
                                  <w:lang w:val="en-US"/>
                                </w:rPr>
                                <w:t>Electrodes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14"/>
                        <wps:cNvSpPr/>
                        <wps:spPr>
                          <a:xfrm>
                            <a:off x="3294675" y="2141850"/>
                            <a:ext cx="1676159" cy="486410"/>
                          </a:xfrm>
                          <a:prstGeom prst="rect">
                            <a:avLst/>
                          </a:prstGeom>
                        </wps:spPr>
                        <wps:style>
                          <a:lnRef idx="2">
                            <a:schemeClr val="dk1"/>
                          </a:lnRef>
                          <a:fillRef idx="1">
                            <a:schemeClr val="lt1"/>
                          </a:fillRef>
                          <a:effectRef idx="0">
                            <a:schemeClr val="dk1"/>
                          </a:effectRef>
                          <a:fontRef idx="minor">
                            <a:schemeClr val="dk1"/>
                          </a:fontRef>
                        </wps:style>
                        <wps:txbx>
                          <w:txbxContent>
                            <w:p w14:paraId="5E6FDC1B" w14:textId="77777777" w:rsidR="0033346D" w:rsidRPr="00DB5C52" w:rsidRDefault="0033346D" w:rsidP="00547672">
                              <w:pPr>
                                <w:spacing w:line="252" w:lineRule="auto"/>
                                <w:jc w:val="center"/>
                                <w:rPr>
                                  <w:color w:val="000000" w:themeColor="text1"/>
                                  <w:sz w:val="24"/>
                                  <w:szCs w:val="24"/>
                                  <w:lang w:val="en-US"/>
                                </w:rPr>
                              </w:pPr>
                              <w:r w:rsidRPr="00DB5C52">
                                <w:rPr>
                                  <w:rFonts w:eastAsia="Calibri"/>
                                  <w:color w:val="000000" w:themeColor="text1"/>
                                  <w:lang w:val="en-US"/>
                                </w:rPr>
                                <w:t>Mechanical adjustment</w:t>
                              </w:r>
                              <w:r>
                                <w:rPr>
                                  <w:rFonts w:eastAsia="Calibri"/>
                                  <w:color w:val="000000" w:themeColor="text1"/>
                                  <w:lang w:val="en-US"/>
                                </w:rPr>
                                <w:t xml:space="preserve"> of electrodes position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15"/>
                        <wps:cNvSpPr/>
                        <wps:spPr>
                          <a:xfrm>
                            <a:off x="3294675" y="2789459"/>
                            <a:ext cx="1515450" cy="486410"/>
                          </a:xfrm>
                          <a:prstGeom prst="rect">
                            <a:avLst/>
                          </a:prstGeom>
                          <a:solidFill>
                            <a:schemeClr val="accent5">
                              <a:lumMod val="20000"/>
                              <a:lumOff val="80000"/>
                            </a:schemeClr>
                          </a:solidFill>
                        </wps:spPr>
                        <wps:style>
                          <a:lnRef idx="2">
                            <a:schemeClr val="dk1"/>
                          </a:lnRef>
                          <a:fillRef idx="1">
                            <a:schemeClr val="lt1"/>
                          </a:fillRef>
                          <a:effectRef idx="0">
                            <a:schemeClr val="dk1"/>
                          </a:effectRef>
                          <a:fontRef idx="minor">
                            <a:schemeClr val="dk1"/>
                          </a:fontRef>
                        </wps:style>
                        <wps:txbx>
                          <w:txbxContent>
                            <w:p w14:paraId="53A026CB" w14:textId="77777777" w:rsidR="0033346D" w:rsidRPr="00DB5C52" w:rsidRDefault="0033346D" w:rsidP="00547672">
                              <w:pPr>
                                <w:spacing w:line="252" w:lineRule="auto"/>
                                <w:jc w:val="center"/>
                                <w:rPr>
                                  <w:color w:val="000000" w:themeColor="text1"/>
                                  <w:sz w:val="24"/>
                                  <w:szCs w:val="24"/>
                                  <w:lang w:val="en-US"/>
                                </w:rPr>
                              </w:pPr>
                              <w:r w:rsidRPr="00DB5C52">
                                <w:rPr>
                                  <w:rFonts w:eastAsia="Calibri"/>
                                  <w:color w:val="000000" w:themeColor="text1"/>
                                  <w:lang w:val="en-US"/>
                                </w:rPr>
                                <w:t>RF-based adjustment</w:t>
                              </w:r>
                              <w:r>
                                <w:rPr>
                                  <w:rFonts w:eastAsia="Calibri"/>
                                  <w:color w:val="000000" w:themeColor="text1"/>
                                  <w:lang w:val="en-US"/>
                                </w:rPr>
                                <w:t xml:space="preserve"> and 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16"/>
                        <wps:cNvSpPr/>
                        <wps:spPr>
                          <a:xfrm>
                            <a:off x="3304200" y="3379927"/>
                            <a:ext cx="1152525" cy="353874"/>
                          </a:xfrm>
                          <a:prstGeom prst="rect">
                            <a:avLst/>
                          </a:prstGeom>
                          <a:solidFill>
                            <a:schemeClr val="accent5">
                              <a:lumMod val="20000"/>
                              <a:lumOff val="80000"/>
                            </a:schemeClr>
                          </a:solidFill>
                        </wps:spPr>
                        <wps:style>
                          <a:lnRef idx="2">
                            <a:schemeClr val="dk1"/>
                          </a:lnRef>
                          <a:fillRef idx="1">
                            <a:schemeClr val="lt1"/>
                          </a:fillRef>
                          <a:effectRef idx="0">
                            <a:schemeClr val="dk1"/>
                          </a:effectRef>
                          <a:fontRef idx="minor">
                            <a:schemeClr val="dk1"/>
                          </a:fontRef>
                        </wps:style>
                        <wps:txbx>
                          <w:txbxContent>
                            <w:p w14:paraId="245299C3" w14:textId="77777777" w:rsidR="0033346D" w:rsidRPr="00DB5C52" w:rsidRDefault="0033346D" w:rsidP="00547672">
                              <w:pPr>
                                <w:spacing w:line="252" w:lineRule="auto"/>
                                <w:jc w:val="center"/>
                                <w:rPr>
                                  <w:color w:val="000000" w:themeColor="text1"/>
                                  <w:sz w:val="24"/>
                                  <w:szCs w:val="24"/>
                                  <w:lang w:val="en-US"/>
                                </w:rPr>
                              </w:pPr>
                              <w:r w:rsidRPr="00DB5C52">
                                <w:rPr>
                                  <w:rFonts w:eastAsia="Calibri"/>
                                  <w:color w:val="000000" w:themeColor="text1"/>
                                  <w:lang w:val="en-US"/>
                                </w:rPr>
                                <w:t>Vacuum 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Text Box 17"/>
                        <wps:cNvSpPr txBox="1"/>
                        <wps:spPr>
                          <a:xfrm>
                            <a:off x="1846875" y="3170996"/>
                            <a:ext cx="1219200" cy="267530"/>
                          </a:xfrm>
                          <a:prstGeom prst="rect">
                            <a:avLst/>
                          </a:prstGeom>
                          <a:solidFill>
                            <a:schemeClr val="lt1"/>
                          </a:solidFill>
                          <a:ln w="6350">
                            <a:solidFill>
                              <a:prstClr val="black"/>
                            </a:solidFill>
                          </a:ln>
                        </wps:spPr>
                        <wps:txbx>
                          <w:txbxContent>
                            <w:p w14:paraId="5BD9D330" w14:textId="77777777" w:rsidR="0033346D" w:rsidRPr="00DB5C52" w:rsidRDefault="0033346D" w:rsidP="00547672">
                              <w:pPr>
                                <w:rPr>
                                  <w:lang w:val="en-US"/>
                                </w:rPr>
                              </w:pPr>
                              <w:r>
                                <w:rPr>
                                  <w:lang w:val="en-US"/>
                                </w:rPr>
                                <w:t>FAT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17"/>
                        <wps:cNvSpPr txBox="1"/>
                        <wps:spPr>
                          <a:xfrm>
                            <a:off x="3304200" y="3922775"/>
                            <a:ext cx="1152525" cy="267335"/>
                          </a:xfrm>
                          <a:prstGeom prst="rect">
                            <a:avLst/>
                          </a:prstGeom>
                          <a:solidFill>
                            <a:schemeClr val="accent5">
                              <a:lumMod val="20000"/>
                              <a:lumOff val="80000"/>
                            </a:schemeClr>
                          </a:solidFill>
                          <a:ln w="6350">
                            <a:solidFill>
                              <a:prstClr val="black"/>
                            </a:solidFill>
                          </a:ln>
                        </wps:spPr>
                        <wps:txbx>
                          <w:txbxContent>
                            <w:p w14:paraId="489DEAA5" w14:textId="77777777" w:rsidR="0033346D" w:rsidRPr="00DB5C52" w:rsidRDefault="0033346D" w:rsidP="00547672">
                              <w:pPr>
                                <w:spacing w:line="256" w:lineRule="auto"/>
                                <w:rPr>
                                  <w:sz w:val="24"/>
                                  <w:szCs w:val="24"/>
                                  <w:lang w:val="en-US"/>
                                </w:rPr>
                              </w:pPr>
                              <w:r w:rsidRPr="00DB5C52">
                                <w:rPr>
                                  <w:rFonts w:ascii="Calibri" w:eastAsia="Calibri" w:hAnsi="Calibri"/>
                                  <w:color w:val="008080"/>
                                  <w:lang w:val="en-US"/>
                                </w:rPr>
                                <w:t>SAT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Straight Arrow Connector 19"/>
                        <wps:cNvCnPr/>
                        <wps:spPr>
                          <a:xfrm>
                            <a:off x="1004888" y="561897"/>
                            <a:ext cx="0" cy="302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20"/>
                        <wps:cNvCnPr/>
                        <wps:spPr>
                          <a:xfrm>
                            <a:off x="1193717" y="1373615"/>
                            <a:ext cx="0" cy="118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21"/>
                        <wps:cNvCnPr/>
                        <wps:spPr>
                          <a:xfrm>
                            <a:off x="2376915" y="561843"/>
                            <a:ext cx="0" cy="2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 name="Straight Arrow Connector 22"/>
                        <wps:cNvCnPr/>
                        <wps:spPr>
                          <a:xfrm>
                            <a:off x="3714275" y="576032"/>
                            <a:ext cx="0" cy="185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23"/>
                        <wps:cNvCnPr/>
                        <wps:spPr>
                          <a:xfrm>
                            <a:off x="3649824" y="1075377"/>
                            <a:ext cx="0" cy="4028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Straight Arrow Connector 24"/>
                        <wps:cNvCnPr/>
                        <wps:spPr>
                          <a:xfrm>
                            <a:off x="3992221" y="2006041"/>
                            <a:ext cx="0" cy="1356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Straight Arrow Connector 25"/>
                        <wps:cNvCnPr/>
                        <wps:spPr>
                          <a:xfrm>
                            <a:off x="3996250" y="2642496"/>
                            <a:ext cx="0" cy="146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26"/>
                        <wps:cNvCnPr/>
                        <wps:spPr>
                          <a:xfrm>
                            <a:off x="2385252" y="1373423"/>
                            <a:ext cx="0" cy="105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27"/>
                        <wps:cNvCnPr/>
                        <wps:spPr>
                          <a:xfrm>
                            <a:off x="1581149" y="1732332"/>
                            <a:ext cx="332401" cy="4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28"/>
                        <wps:cNvCnPr/>
                        <wps:spPr>
                          <a:xfrm flipV="1">
                            <a:off x="3066075" y="1737095"/>
                            <a:ext cx="219074" cy="2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29"/>
                        <wps:cNvCnPr/>
                        <wps:spPr>
                          <a:xfrm>
                            <a:off x="3880463" y="3291035"/>
                            <a:ext cx="0" cy="884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Left Brace 30"/>
                        <wps:cNvSpPr/>
                        <wps:spPr>
                          <a:xfrm>
                            <a:off x="3129906" y="3057400"/>
                            <a:ext cx="112789" cy="48741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31"/>
                        <wps:cNvCnPr/>
                        <wps:spPr>
                          <a:xfrm>
                            <a:off x="3880463" y="3733801"/>
                            <a:ext cx="0" cy="188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55EDE26" id="Canvas 6" o:spid="_x0000_s1026" editas="canvas" style="width:428.2pt;height:353pt;mso-position-horizontal-relative:char;mso-position-vertical-relative:line" coordsize="54381,44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">
                <v:shape id="_x0000_s1027" type="#_x0000_t75" style="position:absolute;width:54381;height:44831;visibility:visible;mso-wrap-style:square" filled="t">
                  <v:fill o:detectmouseclick="t"/>
                  <v:path o:connecttype="none"/>
                </v:shape>
                <v:rect id="Rectangle 7" o:spid="_x0000_s1028" style="position:absolute;left:4286;top:2000;width:4009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2C3BB94" w14:textId="77777777" w:rsidR="0033346D" w:rsidRPr="00DB5C52" w:rsidRDefault="0033346D" w:rsidP="00547672">
                        <w:pPr>
                          <w:jc w:val="center"/>
                          <w:rPr>
                            <w:lang w:val="en-US"/>
                          </w:rPr>
                        </w:pPr>
                        <w:r>
                          <w:rPr>
                            <w:lang w:val="en-US"/>
                          </w:rPr>
                          <w:t>Materials, flanges, nipples, insulators</w:t>
                        </w:r>
                      </w:p>
                    </w:txbxContent>
                  </v:textbox>
                </v:rect>
                <v:rect id="Rectangle 8" o:spid="_x0000_s1029" style="position:absolute;left:4286;top:8648;width:1152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7B344F05" w14:textId="77777777" w:rsidR="0033346D" w:rsidRPr="00DB5C52" w:rsidRDefault="0033346D" w:rsidP="00547672">
                        <w:pPr>
                          <w:spacing w:line="256" w:lineRule="auto"/>
                          <w:jc w:val="center"/>
                          <w:rPr>
                            <w:color w:val="000000" w:themeColor="text1"/>
                            <w:sz w:val="24"/>
                            <w:szCs w:val="24"/>
                            <w:lang w:val="en-US"/>
                          </w:rPr>
                        </w:pPr>
                        <w:r w:rsidRPr="00DB5C52">
                          <w:rPr>
                            <w:rFonts w:eastAsia="Calibri"/>
                            <w:color w:val="000000" w:themeColor="text1"/>
                            <w:lang w:val="en-US"/>
                          </w:rPr>
                          <w:t>Chamber welding</w:t>
                        </w:r>
                      </w:p>
                    </w:txbxContent>
                  </v:textbox>
                </v:rect>
                <v:rect id="Rectangle 9" o:spid="_x0000_s1030" style="position:absolute;left:4286;top:14839;width:11525;height: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" fillcolor="#d9e2f3 [664]" strokecolor="black [3200]" strokeweight="1pt">
                  <v:textbox>
                    <w:txbxContent>
                      <w:p w14:paraId="45F6ECDF" w14:textId="77777777" w:rsidR="0033346D" w:rsidRPr="00DB5C52" w:rsidRDefault="0033346D" w:rsidP="00547672">
                        <w:pPr>
                          <w:spacing w:line="254" w:lineRule="auto"/>
                          <w:jc w:val="center"/>
                          <w:rPr>
                            <w:color w:val="000000" w:themeColor="text1"/>
                            <w:sz w:val="24"/>
                            <w:szCs w:val="24"/>
                            <w:lang w:val="en-US"/>
                          </w:rPr>
                        </w:pPr>
                        <w:r>
                          <w:rPr>
                            <w:rFonts w:eastAsia="Calibri"/>
                            <w:color w:val="000000" w:themeColor="text1"/>
                            <w:lang w:val="en-US"/>
                          </w:rPr>
                          <w:t>Vacuum leakage test</w:t>
                        </w:r>
                      </w:p>
                    </w:txbxContent>
                  </v:textbox>
                </v:rect>
                <v:rect id="Rectangle 10" o:spid="_x0000_s1031" style="position:absolute;left:32851;top:14837;width:11525;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25BFB8EF" w14:textId="77777777" w:rsidR="0033346D" w:rsidRPr="00DB5C52" w:rsidRDefault="0033346D" w:rsidP="00547672">
                        <w:pPr>
                          <w:spacing w:line="252" w:lineRule="auto"/>
                          <w:jc w:val="center"/>
                          <w:rPr>
                            <w:color w:val="000000" w:themeColor="text1"/>
                            <w:sz w:val="24"/>
                            <w:szCs w:val="24"/>
                            <w:lang w:val="en-US"/>
                          </w:rPr>
                        </w:pPr>
                        <w:r>
                          <w:rPr>
                            <w:rFonts w:eastAsia="Calibri"/>
                            <w:color w:val="000000" w:themeColor="text1"/>
                            <w:lang w:val="en-US"/>
                          </w:rPr>
                          <w:t>Screw assembling</w:t>
                        </w:r>
                      </w:p>
                    </w:txbxContent>
                  </v:textbox>
                </v:rect>
                <v:rect id="Rectangle 11" o:spid="_x0000_s1032" style="position:absolute;left:19240;top:7620;width:11525;height:6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276793DC" w14:textId="77777777" w:rsidR="0033346D" w:rsidRPr="00DB5C52" w:rsidRDefault="0033346D" w:rsidP="00547672">
                        <w:pPr>
                          <w:spacing w:line="252" w:lineRule="auto"/>
                          <w:jc w:val="center"/>
                          <w:rPr>
                            <w:color w:val="000000" w:themeColor="text1"/>
                            <w:sz w:val="24"/>
                            <w:szCs w:val="24"/>
                            <w:lang w:val="en-US"/>
                          </w:rPr>
                        </w:pPr>
                        <w:r>
                          <w:rPr>
                            <w:rFonts w:eastAsia="Calibri"/>
                            <w:color w:val="000000" w:themeColor="text1"/>
                            <w:lang w:val="en-US"/>
                          </w:rPr>
                          <w:t>Holding system components production</w:t>
                        </w:r>
                      </w:p>
                    </w:txbxContent>
                  </v:textbox>
                </v:rect>
                <v:rect id="Rectangle 12" o:spid="_x0000_s1033" style="position:absolute;left:19135;top:14839;width:11525;height:5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5A1C2020" w14:textId="77777777" w:rsidR="0033346D" w:rsidRPr="00DB5C52" w:rsidRDefault="0033346D" w:rsidP="00547672">
                        <w:pPr>
                          <w:spacing w:line="252" w:lineRule="auto"/>
                          <w:jc w:val="center"/>
                          <w:rPr>
                            <w:color w:val="000000" w:themeColor="text1"/>
                            <w:sz w:val="24"/>
                            <w:szCs w:val="24"/>
                            <w:lang w:val="en-US"/>
                          </w:rPr>
                        </w:pPr>
                        <w:r w:rsidRPr="00DB5C52">
                          <w:rPr>
                            <w:rFonts w:eastAsia="Calibri"/>
                            <w:color w:val="000000" w:themeColor="text1"/>
                            <w:lang w:val="en-US"/>
                          </w:rPr>
                          <w:t>Welding of the holding system</w:t>
                        </w:r>
                      </w:p>
                    </w:txbxContent>
                  </v:textbox>
                </v:rect>
                <v:rect id="Rectangle 13" o:spid="_x0000_s1034" style="position:absolute;left:32851;top:7639;width:11525;height:3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IS1xAAAANsAAAAPAAAAZHJzL2Rvd25yZXYueG1sRI9Ba8JA&#10;FITvBf/D8gRvdWMp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OPohLXEAAAA2wAAAA8A&#10;AAAAAAAAAAAAAAAABwIAAGRycy9kb3ducmV2LnhtbFBLBQYAAAAAAwADALcAAAD4AgAAAAA=&#10;" fillcolor="white [3201]" strokecolor="black [3200]" strokeweight="1pt">
                  <v:textbox>
                    <w:txbxContent>
                      <w:p w14:paraId="761BF0F9" w14:textId="77777777" w:rsidR="0033346D" w:rsidRPr="00DB5C52" w:rsidRDefault="0033346D" w:rsidP="00547672">
                        <w:pPr>
                          <w:spacing w:line="252" w:lineRule="auto"/>
                          <w:jc w:val="center"/>
                          <w:rPr>
                            <w:color w:val="000000" w:themeColor="text1"/>
                            <w:sz w:val="24"/>
                            <w:szCs w:val="24"/>
                            <w:lang w:val="en-US"/>
                          </w:rPr>
                        </w:pPr>
                        <w:r w:rsidRPr="00DB5C52">
                          <w:rPr>
                            <w:rFonts w:eastAsia="Calibri"/>
                            <w:color w:val="000000" w:themeColor="text1"/>
                            <w:lang w:val="en-US"/>
                          </w:rPr>
                          <w:t>Electrodes</w:t>
                        </w:r>
                      </w:p>
                    </w:txbxContent>
                  </v:textbox>
                </v:rect>
                <v:rect id="Rectangle 14" o:spid="_x0000_s1035" style="position:absolute;left:32946;top:21418;width:16762;height:4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5E6FDC1B" w14:textId="77777777" w:rsidR="0033346D" w:rsidRPr="00DB5C52" w:rsidRDefault="0033346D" w:rsidP="00547672">
                        <w:pPr>
                          <w:spacing w:line="252" w:lineRule="auto"/>
                          <w:jc w:val="center"/>
                          <w:rPr>
                            <w:color w:val="000000" w:themeColor="text1"/>
                            <w:sz w:val="24"/>
                            <w:szCs w:val="24"/>
                            <w:lang w:val="en-US"/>
                          </w:rPr>
                        </w:pPr>
                        <w:r w:rsidRPr="00DB5C52">
                          <w:rPr>
                            <w:rFonts w:eastAsia="Calibri"/>
                            <w:color w:val="000000" w:themeColor="text1"/>
                            <w:lang w:val="en-US"/>
                          </w:rPr>
                          <w:t>Mechanical adjustment</w:t>
                        </w:r>
                        <w:r>
                          <w:rPr>
                            <w:rFonts w:eastAsia="Calibri"/>
                            <w:color w:val="000000" w:themeColor="text1"/>
                            <w:lang w:val="en-US"/>
                          </w:rPr>
                          <w:t xml:space="preserve"> of electrodes position</w:t>
                        </w:r>
                      </w:p>
                    </w:txbxContent>
                  </v:textbox>
                </v:rect>
                <v:rect id="Rectangle 15" o:spid="_x0000_s1036" style="position:absolute;left:32946;top:27894;width:15155;height:4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" fillcolor="#d9e2f3 [664]" strokecolor="black [3200]" strokeweight="1pt">
                  <v:textbox>
                    <w:txbxContent>
                      <w:p w14:paraId="53A026CB" w14:textId="77777777" w:rsidR="0033346D" w:rsidRPr="00DB5C52" w:rsidRDefault="0033346D" w:rsidP="00547672">
                        <w:pPr>
                          <w:spacing w:line="252" w:lineRule="auto"/>
                          <w:jc w:val="center"/>
                          <w:rPr>
                            <w:color w:val="000000" w:themeColor="text1"/>
                            <w:sz w:val="24"/>
                            <w:szCs w:val="24"/>
                            <w:lang w:val="en-US"/>
                          </w:rPr>
                        </w:pPr>
                        <w:r w:rsidRPr="00DB5C52">
                          <w:rPr>
                            <w:rFonts w:eastAsia="Calibri"/>
                            <w:color w:val="000000" w:themeColor="text1"/>
                            <w:lang w:val="en-US"/>
                          </w:rPr>
                          <w:t>RF-based adjustment</w:t>
                        </w:r>
                        <w:r>
                          <w:rPr>
                            <w:rFonts w:eastAsia="Calibri"/>
                            <w:color w:val="000000" w:themeColor="text1"/>
                            <w:lang w:val="en-US"/>
                          </w:rPr>
                          <w:t xml:space="preserve"> and test</w:t>
                        </w:r>
                      </w:p>
                    </w:txbxContent>
                  </v:textbox>
                </v:rect>
                <v:rect id="Rectangle 16" o:spid="_x0000_s1037" style="position:absolute;left:33042;top:33799;width:11525;height:3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" fillcolor="#d9e2f3 [664]" strokecolor="black [3200]" strokeweight="1pt">
                  <v:textbox>
                    <w:txbxContent>
                      <w:p w14:paraId="245299C3" w14:textId="77777777" w:rsidR="0033346D" w:rsidRPr="00DB5C52" w:rsidRDefault="0033346D" w:rsidP="00547672">
                        <w:pPr>
                          <w:spacing w:line="252" w:lineRule="auto"/>
                          <w:jc w:val="center"/>
                          <w:rPr>
                            <w:color w:val="000000" w:themeColor="text1"/>
                            <w:sz w:val="24"/>
                            <w:szCs w:val="24"/>
                            <w:lang w:val="en-US"/>
                          </w:rPr>
                        </w:pPr>
                        <w:r w:rsidRPr="00DB5C52">
                          <w:rPr>
                            <w:rFonts w:eastAsia="Calibri"/>
                            <w:color w:val="000000" w:themeColor="text1"/>
                            <w:lang w:val="en-US"/>
                          </w:rPr>
                          <w:t>Vacuum test</w:t>
                        </w:r>
                      </w:p>
                    </w:txbxContent>
                  </v:textbox>
                </v:rect>
                <v:shapetype id="_x0000_t202" coordsize="21600,21600" o:spt="202" path="m,l,21600r21600,l21600,xe">
                  <v:stroke joinstyle="miter"/>
                  <v:path gradientshapeok="t" o:connecttype="rect"/>
                </v:shapetype>
                <v:shape id="Text Box 17" o:spid="_x0000_s1038" type="#_x0000_t202" style="position:absolute;left:18468;top:31709;width:12192;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5BD9D330" w14:textId="77777777" w:rsidR="0033346D" w:rsidRPr="00DB5C52" w:rsidRDefault="0033346D" w:rsidP="00547672">
                        <w:pPr>
                          <w:rPr>
                            <w:lang w:val="en-US"/>
                          </w:rPr>
                        </w:pPr>
                        <w:r>
                          <w:rPr>
                            <w:lang w:val="en-US"/>
                          </w:rPr>
                          <w:t>FAT</w:t>
                        </w:r>
                      </w:p>
                    </w:txbxContent>
                  </v:textbox>
                </v:shape>
                <v:shape id="Text Box 17" o:spid="_x0000_s1039" type="#_x0000_t202" style="position:absolute;left:33042;top:39227;width:1152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" fillcolor="#d9e2f3 [664]" strokeweight=".5pt">
                  <v:textbox>
                    <w:txbxContent>
                      <w:p w14:paraId="489DEAA5" w14:textId="77777777" w:rsidR="0033346D" w:rsidRPr="00DB5C52" w:rsidRDefault="0033346D" w:rsidP="00547672">
                        <w:pPr>
                          <w:spacing w:line="256" w:lineRule="auto"/>
                          <w:rPr>
                            <w:sz w:val="24"/>
                            <w:szCs w:val="24"/>
                            <w:lang w:val="en-US"/>
                          </w:rPr>
                        </w:pPr>
                        <w:r w:rsidRPr="00DB5C52">
                          <w:rPr>
                            <w:rFonts w:ascii="Calibri" w:eastAsia="Calibri" w:hAnsi="Calibri"/>
                            <w:color w:val="008080"/>
                            <w:lang w:val="en-US"/>
                          </w:rPr>
                          <w:t>SAT</w:t>
                        </w:r>
                      </w:p>
                    </w:txbxContent>
                  </v:textbox>
                </v:shape>
                <v:shapetype id="_x0000_t32" coordsize="21600,21600" o:spt="32" o:oned="t" path="m,l21600,21600e" filled="f">
                  <v:path arrowok="t" fillok="f" o:connecttype="none"/>
                  <o:lock v:ext="edit" shapetype="t"/>
                </v:shapetype>
                <v:shape id="Straight Arrow Connector 19" o:spid="_x0000_s1040" type="#_x0000_t32" style="position:absolute;left:10048;top:5618;width:0;height:3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7VwgAAANsAAAAPAAAAZHJzL2Rvd25yZXYueG1sRI9Lq8Iw&#10;FIT3gv8hHOHuNNWL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BU0K7VwgAAANsAAAAPAAAA&#10;AAAAAAAAAAAAAAcCAABkcnMvZG93bnJldi54bWxQSwUGAAAAAAMAAwC3AAAA9gIAAAAA&#10;" strokecolor="black [3200]" strokeweight=".5pt">
                  <v:stroke endarrow="block" joinstyle="miter"/>
                </v:shape>
                <v:shape id="Straight Arrow Connector 20" o:spid="_x0000_s1041" type="#_x0000_t32" style="position:absolute;left:11937;top:13736;width:0;height:11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ahwgAAANsAAAAPAAAAZHJzL2Rvd25yZXYueG1sRI9Lq8Iw&#10;FIT3gv8hHOHuNFWu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DbOTahwgAAANsAAAAPAAAA&#10;AAAAAAAAAAAAAAcCAABkcnMvZG93bnJldi54bWxQSwUGAAAAAAMAAwC3AAAA9gIAAAAA&#10;" strokecolor="black [3200]" strokeweight=".5pt">
                  <v:stroke endarrow="block" joinstyle="miter"/>
                </v:shape>
                <v:shape id="Straight Arrow Connector 21" o:spid="_x0000_s1042" type="#_x0000_t32" style="position:absolute;left:23769;top:5618;width:0;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" strokecolor="black [3200]" strokeweight=".5pt">
                  <v:stroke endarrow="block" joinstyle="miter"/>
                </v:shape>
                <v:shape id="Straight Arrow Connector 22" o:spid="_x0000_s1043" type="#_x0000_t32" style="position:absolute;left:37142;top:5760;width:0;height:1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" strokecolor="black [3200]" strokeweight=".5pt">
                  <v:stroke endarrow="block" joinstyle="miter"/>
                </v:shape>
                <v:shape id="Straight Arrow Connector 23" o:spid="_x0000_s1044" type="#_x0000_t32" style="position:absolute;left:36498;top:10753;width:0;height:4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" strokecolor="black [3200]" strokeweight=".5pt">
                  <v:stroke endarrow="block" joinstyle="miter"/>
                </v:shape>
                <v:shape id="Straight Arrow Connector 24" o:spid="_x0000_s1045" type="#_x0000_t32" style="position:absolute;left:39922;top:20060;width:0;height:1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" strokecolor="black [3200]" strokeweight=".5pt">
                  <v:stroke endarrow="block" joinstyle="miter"/>
                </v:shape>
                <v:shape id="Straight Arrow Connector 25" o:spid="_x0000_s1046" type="#_x0000_t32" style="position:absolute;left:39962;top:26424;width:0;height:1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" strokecolor="black [3200]" strokeweight=".5pt">
                  <v:stroke endarrow="block" joinstyle="miter"/>
                </v:shape>
                <v:shape id="Straight Arrow Connector 26" o:spid="_x0000_s1047" type="#_x0000_t32" style="position:absolute;left:23852;top:13734;width:0;height:10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" strokecolor="black [3200]" strokeweight=".5pt">
                  <v:stroke endarrow="block" joinstyle="miter"/>
                </v:shape>
                <v:shape id="Straight Arrow Connector 27" o:spid="_x0000_s1048" type="#_x0000_t32" style="position:absolute;left:15811;top:17323;width:3324;height: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shape id="Straight Arrow Connector 28" o:spid="_x0000_s1049" type="#_x0000_t32" style="position:absolute;left:30660;top:17370;width:2191;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" strokecolor="black [3200]" strokeweight=".5pt">
                  <v:stroke endarrow="block" joinstyle="miter"/>
                </v:shape>
                <v:shape id="Straight Arrow Connector 29" o:spid="_x0000_s1050" type="#_x0000_t32" style="position:absolute;left:38804;top:32910;width:0;height:8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" strokecolor="black [3200]" strokeweight=".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0" o:spid="_x0000_s1051" type="#_x0000_t87" style="position:absolute;left:31299;top:30574;width:1127;height:4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" adj="417" strokecolor="black [3200]" strokeweight=".5pt">
                  <v:stroke joinstyle="miter"/>
                </v:shape>
                <v:shape id="Straight Arrow Connector 31" o:spid="_x0000_s1052" type="#_x0000_t32" style="position:absolute;left:38804;top:37338;width:0;height:18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" strokecolor="black [3200]" strokeweight=".5pt">
                  <v:stroke endarrow="block" joinstyle="miter"/>
                </v:shape>
                <w10:anchorlock/>
              </v:group>
            </w:pict>
          </mc:Fallback>
        </mc:AlternateContent>
      </w:r>
    </w:p>
    <w:p w14:paraId="2365EB06" w14:textId="07597530" w:rsidR="00320D78" w:rsidRDefault="00320D78" w:rsidP="00AC4AA3">
      <w:pPr>
        <w:pStyle w:val="Fig"/>
      </w:pPr>
      <w:bookmarkStart w:id="37" w:name="_Ref34730736"/>
      <w:r>
        <w:t xml:space="preserve">Figure </w:t>
      </w:r>
      <w:r>
        <w:fldChar w:fldCharType="begin"/>
      </w:r>
      <w:r>
        <w:instrText xml:space="preserve"> SEQ Figure \* ARABIC </w:instrText>
      </w:r>
      <w:r>
        <w:fldChar w:fldCharType="separate"/>
      </w:r>
      <w:r w:rsidR="003C1DFF">
        <w:rPr>
          <w:noProof/>
        </w:rPr>
        <w:t>3</w:t>
      </w:r>
      <w:r>
        <w:fldChar w:fldCharType="end"/>
      </w:r>
      <w:bookmarkEnd w:id="37"/>
      <w:r>
        <w:t xml:space="preserve">. </w:t>
      </w:r>
      <w:r w:rsidRPr="00320D78">
        <w:t>Schottky mechanics production chart</w:t>
      </w:r>
      <w:r>
        <w:t>.</w:t>
      </w:r>
    </w:p>
    <w:p w14:paraId="620AB7BD" w14:textId="4207AABE" w:rsidR="00547672" w:rsidRDefault="00547672" w:rsidP="00AC4AA3">
      <w:pPr>
        <w:pStyle w:val="Fig"/>
      </w:pPr>
      <w:r w:rsidRPr="00547672">
        <w:t xml:space="preserve">The electrodes must be adjusted as a part of a radiofrequency system. A low </w:t>
      </w:r>
      <w:r>
        <w:t>RF</w:t>
      </w:r>
      <w:r w:rsidRPr="00547672">
        <w:t xml:space="preserve"> reflection should be achieved at highest applied frequency at signal (downstream) ports. The method of electrical matching and test procedures are described below in this document.</w:t>
      </w:r>
    </w:p>
    <w:p w14:paraId="099F0014" w14:textId="01226C8F" w:rsidR="00320D78" w:rsidRDefault="00547672" w:rsidP="00AC4AA3">
      <w:pPr>
        <w:pStyle w:val="Fig"/>
        <w:keepNext/>
      </w:pPr>
      <w:r>
        <w:rPr>
          <w:noProof/>
          <w:lang w:val="ru-RU" w:eastAsia="ru-RU"/>
        </w:rPr>
        <mc:AlternateContent>
          <mc:Choice Requires="wpc">
            <w:drawing>
              <wp:inline distT="0" distB="0" distL="0" distR="0" wp14:anchorId="42C424CE" wp14:editId="20763FEC">
                <wp:extent cx="5940425" cy="2355850"/>
                <wp:effectExtent l="0" t="0" r="3175" b="6350"/>
                <wp:docPr id="78"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 name="Straight Arrow Connector 43"/>
                        <wps:cNvCnPr/>
                        <wps:spPr>
                          <a:xfrm flipV="1">
                            <a:off x="2412460" y="1343025"/>
                            <a:ext cx="226431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 name="Straight Arrow Connector 41"/>
                        <wps:cNvCnPr/>
                        <wps:spPr>
                          <a:xfrm>
                            <a:off x="3763940" y="844550"/>
                            <a:ext cx="0" cy="991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 name="Text Box 33"/>
                        <wps:cNvSpPr txBox="1"/>
                        <wps:spPr>
                          <a:xfrm>
                            <a:off x="282102" y="153885"/>
                            <a:ext cx="1264596" cy="690665"/>
                          </a:xfrm>
                          <a:prstGeom prst="rect">
                            <a:avLst/>
                          </a:prstGeom>
                          <a:solidFill>
                            <a:schemeClr val="lt1"/>
                          </a:solidFill>
                          <a:ln w="6350">
                            <a:solidFill>
                              <a:prstClr val="black"/>
                            </a:solidFill>
                          </a:ln>
                        </wps:spPr>
                        <wps:txbx>
                          <w:txbxContent>
                            <w:p w14:paraId="2BC22086" w14:textId="77777777" w:rsidR="0033346D" w:rsidRPr="00DB5C52" w:rsidRDefault="0033346D" w:rsidP="00547672">
                              <w:pPr>
                                <w:rPr>
                                  <w:lang w:val="en-US"/>
                                </w:rPr>
                              </w:pPr>
                              <w:r>
                                <w:rPr>
                                  <w:lang w:val="en-US"/>
                                </w:rPr>
                                <w:t>Manufacturing and purchasing of cases and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33"/>
                        <wps:cNvSpPr txBox="1"/>
                        <wps:spPr>
                          <a:xfrm>
                            <a:off x="1785064" y="154305"/>
                            <a:ext cx="1264285" cy="690245"/>
                          </a:xfrm>
                          <a:prstGeom prst="rect">
                            <a:avLst/>
                          </a:prstGeom>
                          <a:solidFill>
                            <a:schemeClr val="lt1"/>
                          </a:solidFill>
                          <a:ln w="6350">
                            <a:solidFill>
                              <a:prstClr val="black"/>
                            </a:solidFill>
                          </a:ln>
                        </wps:spPr>
                        <wps:txbx>
                          <w:txbxContent>
                            <w:p w14:paraId="51667FC2" w14:textId="77777777" w:rsidR="0033346D" w:rsidRPr="00DB5C52" w:rsidRDefault="0033346D" w:rsidP="00547672">
                              <w:pPr>
                                <w:spacing w:line="256" w:lineRule="auto"/>
                                <w:rPr>
                                  <w:color w:val="000000" w:themeColor="text1"/>
                                  <w:sz w:val="24"/>
                                  <w:szCs w:val="24"/>
                                  <w:lang w:val="en-US"/>
                                </w:rPr>
                              </w:pPr>
                              <w:r w:rsidRPr="00DB5C52">
                                <w:rPr>
                                  <w:rFonts w:ascii="Calibri" w:eastAsia="Calibri" w:hAnsi="Calibri"/>
                                  <w:color w:val="000000" w:themeColor="text1"/>
                                  <w:lang w:val="en-US"/>
                                </w:rPr>
                                <w:t>Purchasing of components, ADC and DSP boards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Text Box 33"/>
                        <wps:cNvSpPr txBox="1"/>
                        <wps:spPr>
                          <a:xfrm>
                            <a:off x="3244213" y="154305"/>
                            <a:ext cx="1264285" cy="690245"/>
                          </a:xfrm>
                          <a:prstGeom prst="rect">
                            <a:avLst/>
                          </a:prstGeom>
                          <a:solidFill>
                            <a:schemeClr val="lt1"/>
                          </a:solidFill>
                          <a:ln w="6350">
                            <a:solidFill>
                              <a:prstClr val="black"/>
                            </a:solidFill>
                          </a:ln>
                        </wps:spPr>
                        <wps:txbx>
                          <w:txbxContent>
                            <w:p w14:paraId="64400F77" w14:textId="77777777" w:rsidR="0033346D" w:rsidRPr="00DB5C52" w:rsidRDefault="0033346D" w:rsidP="00547672">
                              <w:pPr>
                                <w:spacing w:line="254" w:lineRule="auto"/>
                                <w:rPr>
                                  <w:color w:val="000000" w:themeColor="text1"/>
                                  <w:sz w:val="24"/>
                                  <w:szCs w:val="24"/>
                                  <w:lang w:val="en-US"/>
                                </w:rPr>
                              </w:pPr>
                              <w:r w:rsidRPr="00DB5C52">
                                <w:rPr>
                                  <w:rFonts w:ascii="Calibri" w:eastAsia="Calibri" w:hAnsi="Calibri"/>
                                  <w:color w:val="000000" w:themeColor="text1"/>
                                  <w:lang w:val="en-US"/>
                                </w:rPr>
                                <w:t>Printed boards design and production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Text Box 33"/>
                        <wps:cNvSpPr txBox="1"/>
                        <wps:spPr>
                          <a:xfrm>
                            <a:off x="3244213" y="985639"/>
                            <a:ext cx="1264285" cy="690245"/>
                          </a:xfrm>
                          <a:prstGeom prst="rect">
                            <a:avLst/>
                          </a:prstGeom>
                          <a:solidFill>
                            <a:schemeClr val="accent5">
                              <a:lumMod val="20000"/>
                              <a:lumOff val="80000"/>
                            </a:schemeClr>
                          </a:solidFill>
                          <a:ln w="6350">
                            <a:solidFill>
                              <a:prstClr val="black"/>
                            </a:solidFill>
                          </a:ln>
                        </wps:spPr>
                        <wps:txbx>
                          <w:txbxContent>
                            <w:p w14:paraId="089E27D8" w14:textId="77777777" w:rsidR="0033346D" w:rsidRPr="00DB5C52" w:rsidRDefault="0033346D" w:rsidP="00547672">
                              <w:pPr>
                                <w:spacing w:line="252" w:lineRule="auto"/>
                                <w:rPr>
                                  <w:color w:val="000000" w:themeColor="text1"/>
                                  <w:sz w:val="24"/>
                                  <w:szCs w:val="24"/>
                                  <w:lang w:val="en-US"/>
                                </w:rPr>
                              </w:pPr>
                              <w:r w:rsidRPr="00DB5C52">
                                <w:rPr>
                                  <w:rFonts w:ascii="Calibri" w:eastAsia="Calibri" w:hAnsi="Calibri"/>
                                  <w:color w:val="000000" w:themeColor="text1"/>
                                  <w:lang w:val="en-US"/>
                                </w:rPr>
                                <w:t>Assembly and test of analog electronics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Text Box 37"/>
                        <wps:cNvSpPr txBox="1"/>
                        <wps:spPr>
                          <a:xfrm>
                            <a:off x="252903" y="1846499"/>
                            <a:ext cx="5447506" cy="369651"/>
                          </a:xfrm>
                          <a:prstGeom prst="rect">
                            <a:avLst/>
                          </a:prstGeom>
                          <a:solidFill>
                            <a:schemeClr val="accent5">
                              <a:lumMod val="20000"/>
                              <a:lumOff val="80000"/>
                            </a:schemeClr>
                          </a:solidFill>
                          <a:ln w="6350">
                            <a:solidFill>
                              <a:prstClr val="black"/>
                            </a:solidFill>
                          </a:ln>
                        </wps:spPr>
                        <wps:txbx>
                          <w:txbxContent>
                            <w:p w14:paraId="366B3441" w14:textId="77777777" w:rsidR="0033346D" w:rsidRPr="00DB5C52" w:rsidRDefault="0033346D" w:rsidP="00547672">
                              <w:pPr>
                                <w:rPr>
                                  <w:lang w:val="en-US"/>
                                </w:rPr>
                              </w:pPr>
                              <w:r>
                                <w:rPr>
                                  <w:lang w:val="en-US"/>
                                </w:rPr>
                                <w:t>System assembly and overall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33"/>
                        <wps:cNvSpPr txBox="1"/>
                        <wps:spPr>
                          <a:xfrm>
                            <a:off x="4693042" y="980395"/>
                            <a:ext cx="1163009" cy="690245"/>
                          </a:xfrm>
                          <a:prstGeom prst="rect">
                            <a:avLst/>
                          </a:prstGeom>
                          <a:solidFill>
                            <a:schemeClr val="accent5">
                              <a:lumMod val="20000"/>
                              <a:lumOff val="80000"/>
                            </a:schemeClr>
                          </a:solidFill>
                          <a:ln w="6350">
                            <a:solidFill>
                              <a:prstClr val="black"/>
                            </a:solidFill>
                          </a:ln>
                        </wps:spPr>
                        <wps:txbx>
                          <w:txbxContent>
                            <w:p w14:paraId="49C07096" w14:textId="70E31932" w:rsidR="0033346D" w:rsidRPr="00DB5C52" w:rsidRDefault="0033346D" w:rsidP="00547672">
                              <w:pPr>
                                <w:spacing w:line="252" w:lineRule="auto"/>
                                <w:rPr>
                                  <w:color w:val="000000" w:themeColor="text1"/>
                                  <w:sz w:val="24"/>
                                  <w:szCs w:val="24"/>
                                  <w:lang w:val="en-US"/>
                                </w:rPr>
                              </w:pPr>
                              <w:del w:id="38" w:author="USER1" w:date="2020-07-07T10:10:00Z">
                                <w:r w:rsidRPr="00DB5C52" w:rsidDel="00F51C2B">
                                  <w:rPr>
                                    <w:rFonts w:ascii="Calibri" w:eastAsia="Calibri" w:hAnsi="Calibri"/>
                                    <w:color w:val="000000" w:themeColor="text1"/>
                                    <w:lang w:val="en-US"/>
                                  </w:rPr>
                                  <w:delText>PC-DSP communication</w:delText>
                                </w:r>
                              </w:del>
                              <w:ins w:id="39" w:author="USER1" w:date="2020-07-07T10:10:00Z">
                                <w:r w:rsidR="00F51C2B">
                                  <w:rPr>
                                    <w:rFonts w:ascii="Calibri" w:eastAsia="Calibri" w:hAnsi="Calibri"/>
                                    <w:color w:val="000000" w:themeColor="text1"/>
                                    <w:lang w:val="en-US"/>
                                  </w:rPr>
                                  <w:t xml:space="preserve">Analog </w:t>
                                </w:r>
                              </w:ins>
                              <w:ins w:id="40" w:author="USER1" w:date="2020-07-07T10:12:00Z">
                                <w:r w:rsidR="00F51C2B">
                                  <w:rPr>
                                    <w:rFonts w:ascii="Calibri" w:eastAsia="Calibri" w:hAnsi="Calibri"/>
                                    <w:color w:val="000000" w:themeColor="text1"/>
                                    <w:lang w:val="en-US"/>
                                  </w:rPr>
                                  <w:t>P</w:t>
                                </w:r>
                              </w:ins>
                              <w:ins w:id="41" w:author="USER1" w:date="2020-07-07T10:10:00Z">
                                <w:r w:rsidR="00F51C2B">
                                  <w:rPr>
                                    <w:rFonts w:ascii="Calibri" w:eastAsia="Calibri" w:hAnsi="Calibri"/>
                                    <w:color w:val="000000" w:themeColor="text1"/>
                                    <w:lang w:val="en-US"/>
                                  </w:rPr>
                                  <w:t xml:space="preserve">roc. &amp; Data </w:t>
                                </w:r>
                              </w:ins>
                              <w:ins w:id="42" w:author="USER1" w:date="2020-07-07T10:13:00Z">
                                <w:r w:rsidR="009134C0">
                                  <w:rPr>
                                    <w:rFonts w:ascii="Calibri" w:eastAsia="Calibri" w:hAnsi="Calibri"/>
                                    <w:color w:val="000000" w:themeColor="text1"/>
                                    <w:lang w:val="en-US"/>
                                  </w:rPr>
                                  <w:t>A</w:t>
                                </w:r>
                              </w:ins>
                              <w:ins w:id="43" w:author="USER1" w:date="2020-07-07T10:12:00Z">
                                <w:r w:rsidR="00F51C2B" w:rsidRPr="00F51C2B">
                                  <w:rPr>
                                    <w:rFonts w:ascii="Calibri" w:eastAsia="Calibri" w:hAnsi="Calibri"/>
                                    <w:color w:val="000000" w:themeColor="text1"/>
                                    <w:lang w:val="en-US"/>
                                  </w:rPr>
                                  <w:t>cquisition</w:t>
                                </w:r>
                                <w:r w:rsidR="00F51C2B">
                                  <w:rPr>
                                    <w:rFonts w:ascii="Calibri" w:eastAsia="Calibri" w:hAnsi="Calibri"/>
                                    <w:color w:val="000000" w:themeColor="text1"/>
                                    <w:lang w:val="en-US"/>
                                  </w:rPr>
                                  <w:t xml:space="preserve"> </w:t>
                                </w:r>
                              </w:ins>
                              <w:del w:id="44" w:author="USER1" w:date="2020-07-07T10:12:00Z">
                                <w:r w:rsidRPr="00DB5C52" w:rsidDel="00F51C2B">
                                  <w:rPr>
                                    <w:rFonts w:ascii="Calibri" w:eastAsia="Calibri" w:hAnsi="Calibri"/>
                                    <w:color w:val="000000" w:themeColor="text1"/>
                                    <w:lang w:val="en-US"/>
                                  </w:rPr>
                                  <w:delText xml:space="preserve"> </w:delText>
                                </w:r>
                              </w:del>
                              <w:r w:rsidRPr="00DB5C52">
                                <w:rPr>
                                  <w:rFonts w:ascii="Calibri" w:eastAsia="Calibri" w:hAnsi="Calibri"/>
                                  <w:color w:val="000000" w:themeColor="text1"/>
                                  <w:lang w:val="en-US"/>
                                </w:rPr>
                                <w:t>test</w:t>
                              </w:r>
                              <w:ins w:id="45" w:author="USER1" w:date="2020-07-07T10:12:00Z">
                                <w:r w:rsidR="009134C0">
                                  <w:rPr>
                                    <w:rFonts w:ascii="Calibri" w:eastAsia="Calibri" w:hAnsi="Calibri"/>
                                    <w:color w:val="000000" w:themeColor="text1"/>
                                    <w:lang w:val="en-US"/>
                                  </w:rPr>
                                  <w:t>s</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Straight Arrow Connector 39"/>
                        <wps:cNvCnPr/>
                        <wps:spPr>
                          <a:xfrm>
                            <a:off x="914342" y="844550"/>
                            <a:ext cx="58" cy="10116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Straight Arrow Connector 40"/>
                        <wps:cNvCnPr/>
                        <wps:spPr>
                          <a:xfrm>
                            <a:off x="2412460" y="854278"/>
                            <a:ext cx="0" cy="992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 name="Straight Arrow Connector 42"/>
                        <wps:cNvCnPr/>
                        <wps:spPr>
                          <a:xfrm>
                            <a:off x="5192690" y="1695450"/>
                            <a:ext cx="0" cy="1510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2C424CE" id="Canvas 32" o:spid="_x0000_s1053" editas="canvas" style="width:467.75pt;height:185.5pt;mso-position-horizontal-relative:char;mso-position-vertical-relative:line" coordsize="59404,23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">
                <v:shape id="_x0000_s1054" type="#_x0000_t75" style="position:absolute;width:59404;height:23558;visibility:visible;mso-wrap-style:square" filled="t">
                  <v:fill o:detectmouseclick="t"/>
                  <v:path o:connecttype="none"/>
                </v:shape>
                <v:shape id="Straight Arrow Connector 43" o:spid="_x0000_s1055" type="#_x0000_t32" style="position:absolute;left:24124;top:13430;width:22643;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" strokecolor="black [3200]" strokeweight=".5pt">
                  <v:stroke endarrow="block" joinstyle="miter"/>
                </v:shape>
                <v:shape id="Straight Arrow Connector 41" o:spid="_x0000_s1056" type="#_x0000_t32" style="position:absolute;left:37639;top:8445;width:0;height:9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" strokecolor="black [3200]" strokeweight=".5pt">
                  <v:stroke endarrow="block" joinstyle="miter"/>
                </v:shape>
                <v:shape id="Text Box 33" o:spid="_x0000_s1057" type="#_x0000_t202" style="position:absolute;left:2821;top:1538;width:12645;height:6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" fillcolor="white [3201]" strokeweight=".5pt">
                  <v:textbox>
                    <w:txbxContent>
                      <w:p w14:paraId="2BC22086" w14:textId="77777777" w:rsidR="0033346D" w:rsidRPr="00DB5C52" w:rsidRDefault="0033346D" w:rsidP="00547672">
                        <w:pPr>
                          <w:rPr>
                            <w:lang w:val="en-US"/>
                          </w:rPr>
                        </w:pPr>
                        <w:r>
                          <w:rPr>
                            <w:lang w:val="en-US"/>
                          </w:rPr>
                          <w:t>Manufacturing and purchasing of cases and boxes</w:t>
                        </w:r>
                      </w:p>
                    </w:txbxContent>
                  </v:textbox>
                </v:shape>
                <v:shape id="Text Box 33" o:spid="_x0000_s1058" type="#_x0000_t202" style="position:absolute;left:17850;top:1543;width:12643;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" fillcolor="white [3201]" strokeweight=".5pt">
                  <v:textbox>
                    <w:txbxContent>
                      <w:p w14:paraId="51667FC2" w14:textId="77777777" w:rsidR="0033346D" w:rsidRPr="00DB5C52" w:rsidRDefault="0033346D" w:rsidP="00547672">
                        <w:pPr>
                          <w:spacing w:line="256" w:lineRule="auto"/>
                          <w:rPr>
                            <w:color w:val="000000" w:themeColor="text1"/>
                            <w:sz w:val="24"/>
                            <w:szCs w:val="24"/>
                            <w:lang w:val="en-US"/>
                          </w:rPr>
                        </w:pPr>
                        <w:r w:rsidRPr="00DB5C52">
                          <w:rPr>
                            <w:rFonts w:ascii="Calibri" w:eastAsia="Calibri" w:hAnsi="Calibri"/>
                            <w:color w:val="000000" w:themeColor="text1"/>
                            <w:lang w:val="en-US"/>
                          </w:rPr>
                          <w:t>Purchasing of components, ADC and DSP boards</w:t>
                        </w:r>
                      </w:p>
                    </w:txbxContent>
                  </v:textbox>
                </v:shape>
                <v:shape id="Text Box 33" o:spid="_x0000_s1059" type="#_x0000_t202" style="position:absolute;left:32442;top:1543;width:12642;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14:paraId="64400F77" w14:textId="77777777" w:rsidR="0033346D" w:rsidRPr="00DB5C52" w:rsidRDefault="0033346D" w:rsidP="00547672">
                        <w:pPr>
                          <w:spacing w:line="254" w:lineRule="auto"/>
                          <w:rPr>
                            <w:color w:val="000000" w:themeColor="text1"/>
                            <w:sz w:val="24"/>
                            <w:szCs w:val="24"/>
                            <w:lang w:val="en-US"/>
                          </w:rPr>
                        </w:pPr>
                        <w:r w:rsidRPr="00DB5C52">
                          <w:rPr>
                            <w:rFonts w:ascii="Calibri" w:eastAsia="Calibri" w:hAnsi="Calibri"/>
                            <w:color w:val="000000" w:themeColor="text1"/>
                            <w:lang w:val="en-US"/>
                          </w:rPr>
                          <w:t>Printed boards design and production</w:t>
                        </w:r>
                      </w:p>
                    </w:txbxContent>
                  </v:textbox>
                </v:shape>
                <v:shape id="Text Box 33" o:spid="_x0000_s1060" type="#_x0000_t202" style="position:absolute;left:32442;top:9856;width:12642;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" fillcolor="#d9e2f3 [664]" strokeweight=".5pt">
                  <v:textbox>
                    <w:txbxContent>
                      <w:p w14:paraId="089E27D8" w14:textId="77777777" w:rsidR="0033346D" w:rsidRPr="00DB5C52" w:rsidRDefault="0033346D" w:rsidP="00547672">
                        <w:pPr>
                          <w:spacing w:line="252" w:lineRule="auto"/>
                          <w:rPr>
                            <w:color w:val="000000" w:themeColor="text1"/>
                            <w:sz w:val="24"/>
                            <w:szCs w:val="24"/>
                            <w:lang w:val="en-US"/>
                          </w:rPr>
                        </w:pPr>
                        <w:r w:rsidRPr="00DB5C52">
                          <w:rPr>
                            <w:rFonts w:ascii="Calibri" w:eastAsia="Calibri" w:hAnsi="Calibri"/>
                            <w:color w:val="000000" w:themeColor="text1"/>
                            <w:lang w:val="en-US"/>
                          </w:rPr>
                          <w:t>Assembly and test of analog electronics</w:t>
                        </w:r>
                      </w:p>
                    </w:txbxContent>
                  </v:textbox>
                </v:shape>
                <v:shape id="Text Box 37" o:spid="_x0000_s1061" type="#_x0000_t202" style="position:absolute;left:2529;top:18464;width:5447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" fillcolor="#d9e2f3 [664]" strokeweight=".5pt">
                  <v:textbox>
                    <w:txbxContent>
                      <w:p w14:paraId="366B3441" w14:textId="77777777" w:rsidR="0033346D" w:rsidRPr="00DB5C52" w:rsidRDefault="0033346D" w:rsidP="00547672">
                        <w:pPr>
                          <w:rPr>
                            <w:lang w:val="en-US"/>
                          </w:rPr>
                        </w:pPr>
                        <w:r>
                          <w:rPr>
                            <w:lang w:val="en-US"/>
                          </w:rPr>
                          <w:t>System assembly and overall test</w:t>
                        </w:r>
                      </w:p>
                    </w:txbxContent>
                  </v:textbox>
                </v:shape>
                <v:shape id="Text Box 33" o:spid="_x0000_s1062" type="#_x0000_t202" style="position:absolute;left:46930;top:9803;width:11630;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" fillcolor="#d9e2f3 [664]" strokeweight=".5pt">
                  <v:textbox>
                    <w:txbxContent>
                      <w:p w14:paraId="49C07096" w14:textId="70E31932" w:rsidR="0033346D" w:rsidRPr="00DB5C52" w:rsidRDefault="0033346D" w:rsidP="00547672">
                        <w:pPr>
                          <w:spacing w:line="252" w:lineRule="auto"/>
                          <w:rPr>
                            <w:color w:val="000000" w:themeColor="text1"/>
                            <w:sz w:val="24"/>
                            <w:szCs w:val="24"/>
                            <w:lang w:val="en-US"/>
                          </w:rPr>
                        </w:pPr>
                        <w:del w:id="44" w:author="USER1" w:date="2020-07-07T10:10:00Z">
                          <w:r w:rsidRPr="00DB5C52" w:rsidDel="00F51C2B">
                            <w:rPr>
                              <w:rFonts w:ascii="Calibri" w:eastAsia="Calibri" w:hAnsi="Calibri"/>
                              <w:color w:val="000000" w:themeColor="text1"/>
                              <w:lang w:val="en-US"/>
                            </w:rPr>
                            <w:delText>PC-DSP communication</w:delText>
                          </w:r>
                        </w:del>
                        <w:ins w:id="45" w:author="USER1" w:date="2020-07-07T10:10:00Z">
                          <w:r w:rsidR="00F51C2B">
                            <w:rPr>
                              <w:rFonts w:ascii="Calibri" w:eastAsia="Calibri" w:hAnsi="Calibri"/>
                              <w:color w:val="000000" w:themeColor="text1"/>
                              <w:lang w:val="en-US"/>
                            </w:rPr>
                            <w:t xml:space="preserve">Analog </w:t>
                          </w:r>
                        </w:ins>
                        <w:ins w:id="46" w:author="USER1" w:date="2020-07-07T10:12:00Z">
                          <w:r w:rsidR="00F51C2B">
                            <w:rPr>
                              <w:rFonts w:ascii="Calibri" w:eastAsia="Calibri" w:hAnsi="Calibri"/>
                              <w:color w:val="000000" w:themeColor="text1"/>
                              <w:lang w:val="en-US"/>
                            </w:rPr>
                            <w:t>P</w:t>
                          </w:r>
                        </w:ins>
                        <w:ins w:id="47" w:author="USER1" w:date="2020-07-07T10:10:00Z">
                          <w:r w:rsidR="00F51C2B">
                            <w:rPr>
                              <w:rFonts w:ascii="Calibri" w:eastAsia="Calibri" w:hAnsi="Calibri"/>
                              <w:color w:val="000000" w:themeColor="text1"/>
                              <w:lang w:val="en-US"/>
                            </w:rPr>
                            <w:t xml:space="preserve">roc. </w:t>
                          </w:r>
                          <w:r w:rsidR="00F51C2B">
                            <w:rPr>
                              <w:rFonts w:ascii="Calibri" w:eastAsia="Calibri" w:hAnsi="Calibri"/>
                              <w:color w:val="000000" w:themeColor="text1"/>
                              <w:lang w:val="en-US"/>
                            </w:rPr>
                            <w:t xml:space="preserve">&amp; Data </w:t>
                          </w:r>
                        </w:ins>
                        <w:ins w:id="48" w:author="USER1" w:date="2020-07-07T10:13:00Z">
                          <w:r w:rsidR="009134C0">
                            <w:rPr>
                              <w:rFonts w:ascii="Calibri" w:eastAsia="Calibri" w:hAnsi="Calibri"/>
                              <w:color w:val="000000" w:themeColor="text1"/>
                              <w:lang w:val="en-US"/>
                            </w:rPr>
                            <w:t>A</w:t>
                          </w:r>
                        </w:ins>
                        <w:bookmarkStart w:id="49" w:name="_GoBack"/>
                        <w:bookmarkEnd w:id="49"/>
                        <w:ins w:id="50" w:author="USER1" w:date="2020-07-07T10:12:00Z">
                          <w:r w:rsidR="00F51C2B" w:rsidRPr="00F51C2B">
                            <w:rPr>
                              <w:rFonts w:ascii="Calibri" w:eastAsia="Calibri" w:hAnsi="Calibri"/>
                              <w:color w:val="000000" w:themeColor="text1"/>
                              <w:lang w:val="en-US"/>
                            </w:rPr>
                            <w:t>cquisition</w:t>
                          </w:r>
                          <w:r w:rsidR="00F51C2B">
                            <w:rPr>
                              <w:rFonts w:ascii="Calibri" w:eastAsia="Calibri" w:hAnsi="Calibri"/>
                              <w:color w:val="000000" w:themeColor="text1"/>
                              <w:lang w:val="en-US"/>
                            </w:rPr>
                            <w:t xml:space="preserve"> </w:t>
                          </w:r>
                        </w:ins>
                        <w:del w:id="51" w:author="USER1" w:date="2020-07-07T10:12:00Z">
                          <w:r w:rsidRPr="00DB5C52" w:rsidDel="00F51C2B">
                            <w:rPr>
                              <w:rFonts w:ascii="Calibri" w:eastAsia="Calibri" w:hAnsi="Calibri"/>
                              <w:color w:val="000000" w:themeColor="text1"/>
                              <w:lang w:val="en-US"/>
                            </w:rPr>
                            <w:delText xml:space="preserve"> </w:delText>
                          </w:r>
                        </w:del>
                        <w:r w:rsidRPr="00DB5C52">
                          <w:rPr>
                            <w:rFonts w:ascii="Calibri" w:eastAsia="Calibri" w:hAnsi="Calibri"/>
                            <w:color w:val="000000" w:themeColor="text1"/>
                            <w:lang w:val="en-US"/>
                          </w:rPr>
                          <w:t>test</w:t>
                        </w:r>
                        <w:ins w:id="52" w:author="USER1" w:date="2020-07-07T10:12:00Z">
                          <w:r w:rsidR="009134C0">
                            <w:rPr>
                              <w:rFonts w:ascii="Calibri" w:eastAsia="Calibri" w:hAnsi="Calibri"/>
                              <w:color w:val="000000" w:themeColor="text1"/>
                              <w:lang w:val="en-US"/>
                            </w:rPr>
                            <w:t>s</w:t>
                          </w:r>
                        </w:ins>
                      </w:p>
                    </w:txbxContent>
                  </v:textbox>
                </v:shape>
                <v:shape id="Straight Arrow Connector 39" o:spid="_x0000_s1063" type="#_x0000_t32" style="position:absolute;left:9143;top:8445;width:1;height:10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" strokecolor="black [3200]" strokeweight=".5pt">
                  <v:stroke endarrow="block" joinstyle="miter"/>
                </v:shape>
                <v:shape id="Straight Arrow Connector 40" o:spid="_x0000_s1064" type="#_x0000_t32" style="position:absolute;left:24124;top:8542;width:0;height:9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" strokecolor="black [3200]" strokeweight=".5pt">
                  <v:stroke endarrow="block" joinstyle="miter"/>
                </v:shape>
                <v:shape id="Straight Arrow Connector 42" o:spid="_x0000_s1065" type="#_x0000_t32" style="position:absolute;left:51926;top:16954;width:0;height:1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" strokecolor="black [3200]" strokeweight=".5pt">
                  <v:stroke endarrow="block" joinstyle="miter"/>
                </v:shape>
                <w10:anchorlock/>
              </v:group>
            </w:pict>
          </mc:Fallback>
        </mc:AlternateContent>
      </w:r>
    </w:p>
    <w:p w14:paraId="25B7AC32" w14:textId="3F0675CC" w:rsidR="00320D78" w:rsidRDefault="00320D78" w:rsidP="00AC4AA3">
      <w:pPr>
        <w:pStyle w:val="Fig"/>
      </w:pPr>
      <w:bookmarkStart w:id="46" w:name="_Ref34730779"/>
      <w:r>
        <w:t xml:space="preserve">Figure </w:t>
      </w:r>
      <w:r>
        <w:fldChar w:fldCharType="begin"/>
      </w:r>
      <w:r>
        <w:instrText xml:space="preserve"> SEQ Figure \* ARABIC </w:instrText>
      </w:r>
      <w:r>
        <w:fldChar w:fldCharType="separate"/>
      </w:r>
      <w:r w:rsidR="003C1DFF">
        <w:rPr>
          <w:noProof/>
        </w:rPr>
        <w:t>4</w:t>
      </w:r>
      <w:r>
        <w:fldChar w:fldCharType="end"/>
      </w:r>
      <w:bookmarkEnd w:id="46"/>
      <w:r>
        <w:t xml:space="preserve">. </w:t>
      </w:r>
      <w:r w:rsidRPr="00320D78">
        <w:t>Schottky electronics production chart</w:t>
      </w:r>
      <w:r>
        <w:t>.</w:t>
      </w:r>
    </w:p>
    <w:p w14:paraId="4B76697F" w14:textId="0429E2D7" w:rsidR="00547672" w:rsidRDefault="0033346D" w:rsidP="00AC4AA3">
      <w:pPr>
        <w:pStyle w:val="Fig"/>
        <w:rPr>
          <w:ins w:id="47" w:author="USER1" w:date="2020-07-07T07:50:00Z"/>
        </w:rPr>
      </w:pPr>
      <w:ins w:id="48" w:author="USER1" w:date="2020-07-07T07:46:00Z">
        <w:r>
          <w:lastRenderedPageBreak/>
          <w:t>The work pack</w:t>
        </w:r>
      </w:ins>
      <w:ins w:id="49" w:author="USER1" w:date="2020-07-07T07:47:00Z">
        <w:r>
          <w:t>ages to be delivered are:</w:t>
        </w:r>
      </w:ins>
    </w:p>
    <w:p w14:paraId="55F00654" w14:textId="64507ED9" w:rsidR="008F27B7" w:rsidRPr="008F27B7" w:rsidRDefault="008F27B7" w:rsidP="00AC4AA3">
      <w:pPr>
        <w:pStyle w:val="Fig"/>
        <w:rPr>
          <w:ins w:id="50" w:author="USER1" w:date="2020-07-07T07:47:00Z"/>
          <w:i/>
          <w:rPrChange w:id="51" w:author="USER1" w:date="2020-07-07T07:51:00Z">
            <w:rPr>
              <w:ins w:id="52" w:author="USER1" w:date="2020-07-07T07:47:00Z"/>
            </w:rPr>
          </w:rPrChange>
        </w:rPr>
      </w:pPr>
      <w:commentRangeStart w:id="53"/>
      <w:ins w:id="54" w:author="USER1" w:date="2020-07-07T07:50:00Z">
        <w:r w:rsidRPr="008F27B7">
          <w:rPr>
            <w:i/>
            <w:rPrChange w:id="55" w:author="USER1" w:date="2020-07-07T07:51:00Z">
              <w:rPr/>
            </w:rPrChange>
          </w:rPr>
          <w:t>Pickup (at beam line)</w:t>
        </w:r>
      </w:ins>
      <w:commentRangeEnd w:id="53"/>
      <w:ins w:id="56" w:author="USER1" w:date="2020-07-07T07:52:00Z">
        <w:r>
          <w:rPr>
            <w:rStyle w:val="a7"/>
            <w:rFonts w:asciiTheme="minorHAnsi" w:hAnsiTheme="minorHAnsi" w:cstheme="minorBidi"/>
            <w:iCs w:val="0"/>
            <w:lang w:val="ru-RU"/>
          </w:rPr>
          <w:commentReference w:id="53"/>
        </w:r>
      </w:ins>
    </w:p>
    <w:p w14:paraId="4EB32CCE" w14:textId="11FFB2C2" w:rsidR="0033346D" w:rsidRDefault="0033346D">
      <w:pPr>
        <w:pStyle w:val="Fig"/>
        <w:numPr>
          <w:ilvl w:val="0"/>
          <w:numId w:val="33"/>
        </w:numPr>
        <w:spacing w:after="0"/>
        <w:ind w:left="714" w:hanging="357"/>
        <w:rPr>
          <w:ins w:id="57" w:author="USER1" w:date="2020-07-07T07:48:00Z"/>
        </w:rPr>
        <w:pPrChange w:id="58" w:author="USER1" w:date="2020-07-07T07:48:00Z">
          <w:pPr>
            <w:pStyle w:val="Fig"/>
          </w:pPr>
        </w:pPrChange>
      </w:pPr>
      <w:ins w:id="59" w:author="USER1" w:date="2020-07-07T07:47:00Z">
        <w:r>
          <w:t>One diagnostic vacuum chamber with flanges</w:t>
        </w:r>
      </w:ins>
    </w:p>
    <w:p w14:paraId="19797F04" w14:textId="1F5DB830" w:rsidR="008F27B7" w:rsidRDefault="008F27B7">
      <w:pPr>
        <w:pStyle w:val="Fig"/>
        <w:numPr>
          <w:ilvl w:val="0"/>
          <w:numId w:val="33"/>
        </w:numPr>
        <w:spacing w:after="0"/>
        <w:rPr>
          <w:ins w:id="60" w:author="USER1" w:date="2020-07-07T07:48:00Z"/>
        </w:rPr>
        <w:pPrChange w:id="61" w:author="USER1" w:date="2020-07-07T07:48:00Z">
          <w:pPr>
            <w:pStyle w:val="Fig"/>
          </w:pPr>
        </w:pPrChange>
      </w:pPr>
      <w:ins w:id="62" w:author="USER1" w:date="2020-07-07T07:48:00Z">
        <w:r>
          <w:t>Four sensor plates (two per detection plane) with strip line geometry and 50 Ohm characteristic impedance mounted on diagnostics vacuum chamber</w:t>
        </w:r>
      </w:ins>
    </w:p>
    <w:p w14:paraId="696FC36E" w14:textId="42E4C9CD" w:rsidR="008F27B7" w:rsidRDefault="008F27B7">
      <w:pPr>
        <w:pStyle w:val="Fig"/>
        <w:numPr>
          <w:ilvl w:val="0"/>
          <w:numId w:val="33"/>
        </w:numPr>
        <w:spacing w:after="0"/>
        <w:rPr>
          <w:ins w:id="63" w:author="USER1" w:date="2020-07-07T07:49:00Z"/>
        </w:rPr>
        <w:pPrChange w:id="64" w:author="USER1" w:date="2020-07-07T07:48:00Z">
          <w:pPr>
            <w:pStyle w:val="Fig"/>
          </w:pPr>
        </w:pPrChange>
      </w:pPr>
      <w:ins w:id="65" w:author="USER1" w:date="2020-07-07T07:49:00Z">
        <w:r w:rsidRPr="008F27B7">
          <w:t>Four isolated mounting elements for all sensor plates</w:t>
        </w:r>
      </w:ins>
    </w:p>
    <w:p w14:paraId="5E1E9297" w14:textId="76083B77" w:rsidR="008F27B7" w:rsidRDefault="008F27B7">
      <w:pPr>
        <w:pStyle w:val="Fig"/>
        <w:numPr>
          <w:ilvl w:val="0"/>
          <w:numId w:val="33"/>
        </w:numPr>
        <w:spacing w:after="0"/>
        <w:rPr>
          <w:ins w:id="66" w:author="USER1" w:date="2020-07-07T07:49:00Z"/>
        </w:rPr>
        <w:pPrChange w:id="67" w:author="USER1" w:date="2020-07-07T07:49:00Z">
          <w:pPr>
            <w:pStyle w:val="Fig"/>
          </w:pPr>
        </w:pPrChange>
      </w:pPr>
      <w:ins w:id="68" w:author="USER1" w:date="2020-07-07T07:49:00Z">
        <w:r>
          <w:t>Eight 50 Ohm matched and rf compliant signal connections between sensor plate and vacuum feed-through</w:t>
        </w:r>
      </w:ins>
    </w:p>
    <w:p w14:paraId="6EE85D15" w14:textId="660FD49C" w:rsidR="008F27B7" w:rsidRDefault="008F27B7">
      <w:pPr>
        <w:pStyle w:val="Fig"/>
        <w:numPr>
          <w:ilvl w:val="0"/>
          <w:numId w:val="33"/>
        </w:numPr>
        <w:spacing w:after="0"/>
        <w:rPr>
          <w:ins w:id="69" w:author="USER1" w:date="2020-07-07T07:50:00Z"/>
        </w:rPr>
        <w:pPrChange w:id="70" w:author="USER1" w:date="2020-07-07T07:50:00Z">
          <w:pPr>
            <w:pStyle w:val="Fig"/>
          </w:pPr>
        </w:pPrChange>
      </w:pPr>
      <w:ins w:id="71" w:author="USER1" w:date="2020-07-07T07:50:00Z">
        <w:r>
          <w:t>Eight UHV signal feed-troughs (two per plate ) with N-type female connectors on the air side</w:t>
        </w:r>
      </w:ins>
    </w:p>
    <w:p w14:paraId="085C4568" w14:textId="7944FCF4" w:rsidR="008F27B7" w:rsidRDefault="008F27B7">
      <w:pPr>
        <w:pStyle w:val="Fig"/>
        <w:numPr>
          <w:ilvl w:val="0"/>
          <w:numId w:val="33"/>
        </w:numPr>
        <w:spacing w:after="0"/>
        <w:rPr>
          <w:ins w:id="72" w:author="USER1" w:date="2020-07-07T07:51:00Z"/>
        </w:rPr>
        <w:pPrChange w:id="73" w:author="USER1" w:date="2020-07-07T07:50:00Z">
          <w:pPr>
            <w:pStyle w:val="Fig"/>
          </w:pPr>
        </w:pPrChange>
      </w:pPr>
      <w:ins w:id="74" w:author="USER1" w:date="2020-07-07T07:51:00Z">
        <w:r w:rsidRPr="008F27B7">
          <w:t>Eight pull reliefs</w:t>
        </w:r>
      </w:ins>
    </w:p>
    <w:p w14:paraId="66A91F8A" w14:textId="3A48CF0E" w:rsidR="008F27B7" w:rsidRDefault="008F27B7">
      <w:pPr>
        <w:pStyle w:val="Fig"/>
        <w:numPr>
          <w:ilvl w:val="0"/>
          <w:numId w:val="33"/>
        </w:numPr>
        <w:spacing w:after="0"/>
        <w:rPr>
          <w:ins w:id="75" w:author="USER1" w:date="2020-07-07T07:51:00Z"/>
        </w:rPr>
        <w:pPrChange w:id="76" w:author="USER1" w:date="2020-07-07T07:51:00Z">
          <w:pPr>
            <w:pStyle w:val="Fig"/>
          </w:pPr>
        </w:pPrChange>
      </w:pPr>
      <w:ins w:id="77" w:author="USER1" w:date="2020-07-07T07:51:00Z">
        <w:r>
          <w:t>Four ground plates (integrated in vacuum chamber walls or tunable for 50 Ohm matching).</w:t>
        </w:r>
      </w:ins>
    </w:p>
    <w:p w14:paraId="163C282D" w14:textId="00886FA0" w:rsidR="008F27B7" w:rsidRDefault="008F27B7">
      <w:pPr>
        <w:pStyle w:val="Fig"/>
        <w:numPr>
          <w:ilvl w:val="0"/>
          <w:numId w:val="33"/>
        </w:numPr>
        <w:spacing w:after="160"/>
        <w:ind w:left="714" w:hanging="357"/>
        <w:rPr>
          <w:ins w:id="78" w:author="USER1" w:date="2020-07-07T07:47:00Z"/>
        </w:rPr>
        <w:pPrChange w:id="79" w:author="USER1" w:date="2020-07-07T07:53:00Z">
          <w:pPr>
            <w:pStyle w:val="Fig"/>
          </w:pPr>
        </w:pPrChange>
      </w:pPr>
      <w:ins w:id="80" w:author="USER1" w:date="2020-07-07T07:52:00Z">
        <w:r w:rsidRPr="008F27B7">
          <w:t>Girders and supports</w:t>
        </w:r>
      </w:ins>
    </w:p>
    <w:p w14:paraId="16890FCC" w14:textId="7CAE9AC6" w:rsidR="0033346D" w:rsidRPr="008F27B7" w:rsidRDefault="008F27B7">
      <w:pPr>
        <w:pStyle w:val="Fig"/>
        <w:spacing w:after="0"/>
        <w:rPr>
          <w:ins w:id="81" w:author="USER1" w:date="2020-07-07T07:54:00Z"/>
          <w:i/>
          <w:rPrChange w:id="82" w:author="USER1" w:date="2020-07-07T07:54:00Z">
            <w:rPr>
              <w:ins w:id="83" w:author="USER1" w:date="2020-07-07T07:54:00Z"/>
            </w:rPr>
          </w:rPrChange>
        </w:rPr>
        <w:pPrChange w:id="84" w:author="USER1" w:date="2020-07-07T07:48:00Z">
          <w:pPr>
            <w:pStyle w:val="Fig"/>
          </w:pPr>
        </w:pPrChange>
      </w:pPr>
      <w:ins w:id="85" w:author="USER1" w:date="2020-07-07T07:53:00Z">
        <w:r w:rsidRPr="008F27B7">
          <w:rPr>
            <w:i/>
            <w:rPrChange w:id="86" w:author="USER1" w:date="2020-07-07T07:54:00Z">
              <w:rPr/>
            </w:rPrChange>
          </w:rPr>
          <w:t>Electronics (low radiation area)</w:t>
        </w:r>
      </w:ins>
    </w:p>
    <w:p w14:paraId="5174AB78" w14:textId="7EAD6853" w:rsidR="008F27B7" w:rsidRDefault="00A1159D">
      <w:pPr>
        <w:pStyle w:val="Fig"/>
        <w:numPr>
          <w:ilvl w:val="0"/>
          <w:numId w:val="34"/>
        </w:numPr>
        <w:spacing w:after="0"/>
        <w:rPr>
          <w:ins w:id="87" w:author="USER1" w:date="2020-07-07T07:59:00Z"/>
        </w:rPr>
        <w:pPrChange w:id="88" w:author="USER1" w:date="2020-07-07T07:54:00Z">
          <w:pPr>
            <w:pStyle w:val="Fig"/>
          </w:pPr>
        </w:pPrChange>
      </w:pPr>
      <w:ins w:id="89" w:author="USER1" w:date="2020-07-07T07:59:00Z">
        <w:r w:rsidRPr="00A1159D">
          <w:t>Four 50 Ohm power loads for plates termination</w:t>
        </w:r>
      </w:ins>
    </w:p>
    <w:p w14:paraId="5D882A1E" w14:textId="49FBC920" w:rsidR="00A1159D" w:rsidRDefault="00A1159D">
      <w:pPr>
        <w:pStyle w:val="Fig"/>
        <w:numPr>
          <w:ilvl w:val="0"/>
          <w:numId w:val="34"/>
        </w:numPr>
        <w:spacing w:after="0"/>
        <w:rPr>
          <w:ins w:id="90" w:author="USER1" w:date="2020-07-07T08:00:00Z"/>
        </w:rPr>
        <w:pPrChange w:id="91" w:author="USER1" w:date="2020-07-07T07:54:00Z">
          <w:pPr>
            <w:pStyle w:val="Fig"/>
          </w:pPr>
        </w:pPrChange>
      </w:pPr>
      <w:ins w:id="92" w:author="USER1" w:date="2020-07-07T08:00:00Z">
        <w:r w:rsidRPr="00A1159D">
          <w:t>Protection circuit against electrostatic charge onto the sensor plates</w:t>
        </w:r>
      </w:ins>
    </w:p>
    <w:p w14:paraId="6A448624" w14:textId="10614D7A" w:rsidR="00A1159D" w:rsidRDefault="00A1159D">
      <w:pPr>
        <w:pStyle w:val="Fig"/>
        <w:numPr>
          <w:ilvl w:val="0"/>
          <w:numId w:val="34"/>
        </w:numPr>
        <w:spacing w:after="0"/>
        <w:rPr>
          <w:ins w:id="93" w:author="USER1" w:date="2020-07-07T08:00:00Z"/>
        </w:rPr>
        <w:pPrChange w:id="94" w:author="USER1" w:date="2020-07-07T07:54:00Z">
          <w:pPr>
            <w:pStyle w:val="Fig"/>
          </w:pPr>
        </w:pPrChange>
      </w:pPr>
      <w:ins w:id="95" w:author="USER1" w:date="2020-07-07T08:00:00Z">
        <w:r w:rsidRPr="00A1159D">
          <w:t>Four low noise amplifiers (with bypass) for plates signal amplification</w:t>
        </w:r>
      </w:ins>
    </w:p>
    <w:p w14:paraId="7FE5EDAD" w14:textId="0D4B7C48" w:rsidR="00A1159D" w:rsidRDefault="00A1159D">
      <w:pPr>
        <w:pStyle w:val="Fig"/>
        <w:numPr>
          <w:ilvl w:val="0"/>
          <w:numId w:val="34"/>
        </w:numPr>
        <w:spacing w:after="0"/>
        <w:ind w:left="714" w:hanging="357"/>
        <w:rPr>
          <w:ins w:id="96" w:author="USER1" w:date="2020-07-07T08:04:00Z"/>
        </w:rPr>
        <w:pPrChange w:id="97" w:author="USER1" w:date="2020-07-07T08:05:00Z">
          <w:pPr>
            <w:pStyle w:val="Fig"/>
          </w:pPr>
        </w:pPrChange>
      </w:pPr>
      <w:ins w:id="98" w:author="USER1" w:date="2020-07-07T08:00:00Z">
        <w:r>
          <w:t>Power supply</w:t>
        </w:r>
        <w:r w:rsidRPr="00A1159D">
          <w:t xml:space="preserve"> for amplifiers</w:t>
        </w:r>
      </w:ins>
    </w:p>
    <w:p w14:paraId="23EB94F3" w14:textId="4DB0EB74" w:rsidR="00A1159D" w:rsidRPr="008F27B7" w:rsidRDefault="00A1159D">
      <w:pPr>
        <w:pStyle w:val="Fig"/>
        <w:numPr>
          <w:ilvl w:val="0"/>
          <w:numId w:val="34"/>
        </w:numPr>
        <w:spacing w:after="160"/>
        <w:rPr>
          <w:ins w:id="99" w:author="USER1" w:date="2020-07-07T07:48:00Z"/>
        </w:rPr>
        <w:pPrChange w:id="100" w:author="USER1" w:date="2020-07-07T08:02:00Z">
          <w:pPr>
            <w:pStyle w:val="Fig"/>
          </w:pPr>
        </w:pPrChange>
      </w:pPr>
      <w:ins w:id="101" w:author="USER1" w:date="2020-07-07T08:08:00Z">
        <w:r w:rsidRPr="00A1159D">
          <w:t xml:space="preserve">Cables for interconnections between </w:t>
        </w:r>
        <w:r w:rsidR="00AF5478">
          <w:t xml:space="preserve">pickup and </w:t>
        </w:r>
        <w:r w:rsidRPr="00A1159D">
          <w:t>amplifiers</w:t>
        </w:r>
      </w:ins>
    </w:p>
    <w:p w14:paraId="6BE108BB" w14:textId="33500C4E" w:rsidR="008F27B7" w:rsidRPr="00A1159D" w:rsidRDefault="00A1159D">
      <w:pPr>
        <w:pStyle w:val="Fig"/>
        <w:spacing w:after="160"/>
        <w:rPr>
          <w:ins w:id="102" w:author="USER1" w:date="2020-07-07T08:03:00Z"/>
          <w:i/>
          <w:rPrChange w:id="103" w:author="USER1" w:date="2020-07-07T08:03:00Z">
            <w:rPr>
              <w:ins w:id="104" w:author="USER1" w:date="2020-07-07T08:03:00Z"/>
            </w:rPr>
          </w:rPrChange>
        </w:rPr>
        <w:pPrChange w:id="105" w:author="USER1" w:date="2020-07-07T07:53:00Z">
          <w:pPr>
            <w:pStyle w:val="Fig"/>
          </w:pPr>
        </w:pPrChange>
      </w:pPr>
      <w:ins w:id="106" w:author="USER1" w:date="2020-07-07T08:02:00Z">
        <w:r w:rsidRPr="00A1159D">
          <w:rPr>
            <w:i/>
            <w:rPrChange w:id="107" w:author="USER1" w:date="2020-07-07T08:03:00Z">
              <w:rPr/>
            </w:rPrChange>
          </w:rPr>
          <w:t>Electronics and DAQ (electronic room)</w:t>
        </w:r>
      </w:ins>
    </w:p>
    <w:p w14:paraId="0E8D870E" w14:textId="43EE8CDA" w:rsidR="00AF5478" w:rsidRDefault="00AF5478">
      <w:pPr>
        <w:pStyle w:val="Fig"/>
        <w:numPr>
          <w:ilvl w:val="0"/>
          <w:numId w:val="36"/>
        </w:numPr>
        <w:spacing w:after="0"/>
        <w:ind w:left="714" w:hanging="357"/>
        <w:rPr>
          <w:ins w:id="108" w:author="USER1" w:date="2020-07-07T08:12:00Z"/>
        </w:rPr>
        <w:pPrChange w:id="109" w:author="USER1" w:date="2020-07-07T08:05:00Z">
          <w:pPr>
            <w:pStyle w:val="Fig"/>
          </w:pPr>
        </w:pPrChange>
      </w:pPr>
      <w:ins w:id="110" w:author="USER1" w:date="2020-07-07T08:12:00Z">
        <w:r>
          <w:t xml:space="preserve">Four splitters for </w:t>
        </w:r>
      </w:ins>
      <w:ins w:id="111" w:author="USER1" w:date="2020-07-07T08:14:00Z">
        <w:r>
          <w:t xml:space="preserve">connecting </w:t>
        </w:r>
      </w:ins>
      <w:ins w:id="112" w:author="USER1" w:date="2020-07-07T08:15:00Z">
        <w:r>
          <w:t>amplified signals from low noise amplifiers to different types of signal processing</w:t>
        </w:r>
      </w:ins>
    </w:p>
    <w:p w14:paraId="739B33AA" w14:textId="6891878E" w:rsidR="006B22E7" w:rsidRDefault="006B22E7">
      <w:pPr>
        <w:pStyle w:val="Fig"/>
        <w:numPr>
          <w:ilvl w:val="0"/>
          <w:numId w:val="36"/>
        </w:numPr>
        <w:spacing w:after="0"/>
        <w:rPr>
          <w:ins w:id="113" w:author="USER1" w:date="2020-07-07T08:28:00Z"/>
        </w:rPr>
        <w:pPrChange w:id="114" w:author="USER1" w:date="2020-07-07T08:05:00Z">
          <w:pPr>
            <w:pStyle w:val="Fig"/>
          </w:pPr>
        </w:pPrChange>
      </w:pPr>
      <w:ins w:id="115" w:author="USER1" w:date="2020-07-07T08:21:00Z">
        <w:r>
          <w:t xml:space="preserve">One analog signal processor unit for </w:t>
        </w:r>
      </w:ins>
      <w:ins w:id="116" w:author="USER1" w:date="2020-07-07T08:29:00Z">
        <w:r w:rsidR="00FC67B0">
          <w:t xml:space="preserve">signal </w:t>
        </w:r>
      </w:ins>
      <w:ins w:id="117" w:author="USER1" w:date="2020-07-07T08:22:00Z">
        <w:r>
          <w:t xml:space="preserve">normalization and </w:t>
        </w:r>
      </w:ins>
      <w:ins w:id="118" w:author="USER1" w:date="2020-07-07T08:30:00Z">
        <w:r w:rsidR="00FC67B0">
          <w:t xml:space="preserve">conversion to </w:t>
        </w:r>
        <w:r w:rsidR="00FC67B0" w:rsidRPr="00FC67B0">
          <w:t>sum and difference signals</w:t>
        </w:r>
      </w:ins>
    </w:p>
    <w:p w14:paraId="482B231E" w14:textId="0952CD4C" w:rsidR="006B22E7" w:rsidRDefault="006B22E7">
      <w:pPr>
        <w:pStyle w:val="Fig"/>
        <w:numPr>
          <w:ilvl w:val="0"/>
          <w:numId w:val="36"/>
        </w:numPr>
        <w:spacing w:after="0"/>
        <w:ind w:left="714" w:hanging="357"/>
        <w:rPr>
          <w:ins w:id="119" w:author="USER1" w:date="2020-07-07T08:32:00Z"/>
        </w:rPr>
        <w:pPrChange w:id="120" w:author="USER1" w:date="2020-07-07T08:05:00Z">
          <w:pPr>
            <w:pStyle w:val="Fig"/>
          </w:pPr>
        </w:pPrChange>
      </w:pPr>
      <w:ins w:id="121" w:author="USER1" w:date="2020-07-07T08:28:00Z">
        <w:r>
          <w:t xml:space="preserve">One </w:t>
        </w:r>
        <w:r w:rsidR="00FC67B0">
          <w:t xml:space="preserve">digital signal processor unit </w:t>
        </w:r>
      </w:ins>
      <w:ins w:id="122" w:author="USER1" w:date="2020-07-07T08:31:00Z">
        <w:r w:rsidR="00FC67B0">
          <w:t>as signal measurements and analysis DAQ system with software interface for the data and for the control of electronics</w:t>
        </w:r>
      </w:ins>
    </w:p>
    <w:p w14:paraId="489A8D3D" w14:textId="7861FE3A" w:rsidR="00FC67B0" w:rsidRDefault="00FC67B0">
      <w:pPr>
        <w:pStyle w:val="Fig"/>
        <w:numPr>
          <w:ilvl w:val="0"/>
          <w:numId w:val="36"/>
        </w:numPr>
        <w:spacing w:after="0"/>
        <w:ind w:left="714" w:hanging="357"/>
        <w:rPr>
          <w:ins w:id="123" w:author="USER1" w:date="2020-07-07T08:21:00Z"/>
        </w:rPr>
        <w:pPrChange w:id="124" w:author="USER1" w:date="2020-07-07T08:05:00Z">
          <w:pPr>
            <w:pStyle w:val="Fig"/>
          </w:pPr>
        </w:pPrChange>
      </w:pPr>
      <w:ins w:id="125" w:author="USER1" w:date="2020-07-07T08:32:00Z">
        <w:r>
          <w:t xml:space="preserve">One signal combiner for preparing signals from splitter for </w:t>
        </w:r>
      </w:ins>
      <w:ins w:id="126" w:author="USER1" w:date="2020-07-07T08:34:00Z">
        <w:r>
          <w:t xml:space="preserve">real-time spectrum analyzer by conversion to sum and difference and </w:t>
        </w:r>
      </w:ins>
      <w:ins w:id="127" w:author="USER1" w:date="2020-07-07T08:35:00Z">
        <w:r>
          <w:t xml:space="preserve">remotely controlled </w:t>
        </w:r>
      </w:ins>
      <w:ins w:id="128" w:author="USER1" w:date="2020-07-07T08:34:00Z">
        <w:r>
          <w:t>4</w:t>
        </w:r>
      </w:ins>
      <w:ins w:id="129" w:author="USER1" w:date="2020-07-07T08:35:00Z">
        <w:r>
          <w:t>:1 switching</w:t>
        </w:r>
      </w:ins>
    </w:p>
    <w:p w14:paraId="378E9F68" w14:textId="00381F2D" w:rsidR="00A1159D" w:rsidRDefault="00AF5478">
      <w:pPr>
        <w:pStyle w:val="Fig"/>
        <w:numPr>
          <w:ilvl w:val="0"/>
          <w:numId w:val="36"/>
        </w:numPr>
        <w:spacing w:after="0"/>
        <w:rPr>
          <w:ins w:id="130" w:author="USER1" w:date="2020-07-07T08:10:00Z"/>
        </w:rPr>
        <w:pPrChange w:id="131" w:author="USER1" w:date="2020-07-07T08:10:00Z">
          <w:pPr>
            <w:pStyle w:val="Fig"/>
          </w:pPr>
        </w:pPrChange>
      </w:pPr>
      <w:ins w:id="132" w:author="USER1" w:date="2020-07-07T08:10:00Z">
        <w:r>
          <w:t>Coaxial cables for all connections between Electronics components and interconnections to the DAQ components</w:t>
        </w:r>
      </w:ins>
    </w:p>
    <w:p w14:paraId="61BDE84B" w14:textId="5846131A" w:rsidR="00AF5478" w:rsidRDefault="00AF5478">
      <w:pPr>
        <w:pStyle w:val="Fig"/>
        <w:numPr>
          <w:ilvl w:val="0"/>
          <w:numId w:val="36"/>
        </w:numPr>
        <w:spacing w:after="0"/>
        <w:rPr>
          <w:ins w:id="133" w:author="USER1" w:date="2020-07-07T08:17:00Z"/>
        </w:rPr>
        <w:pPrChange w:id="134" w:author="USER1" w:date="2020-07-07T08:10:00Z">
          <w:pPr>
            <w:pStyle w:val="Fig"/>
          </w:pPr>
        </w:pPrChange>
      </w:pPr>
      <w:ins w:id="135" w:author="USER1" w:date="2020-07-07T08:10:00Z">
        <w:r>
          <w:t>Multicore cables for controlling the bypass of amplifiers and control of RF</w:t>
        </w:r>
      </w:ins>
      <w:ins w:id="136" w:author="USER1" w:date="2020-07-07T08:11:00Z">
        <w:r>
          <w:t xml:space="preserve"> </w:t>
        </w:r>
      </w:ins>
      <w:ins w:id="137" w:author="USER1" w:date="2020-07-07T08:10:00Z">
        <w:r>
          <w:t>switches</w:t>
        </w:r>
      </w:ins>
    </w:p>
    <w:p w14:paraId="6DF27D7A" w14:textId="5194D44C" w:rsidR="00AF5478" w:rsidRDefault="00AF5478">
      <w:pPr>
        <w:pStyle w:val="Fig"/>
        <w:numPr>
          <w:ilvl w:val="0"/>
          <w:numId w:val="36"/>
        </w:numPr>
        <w:spacing w:after="0"/>
        <w:rPr>
          <w:ins w:id="138" w:author="USER1" w:date="2020-07-07T08:11:00Z"/>
        </w:rPr>
        <w:pPrChange w:id="139" w:author="USER1" w:date="2020-07-07T08:36:00Z">
          <w:pPr>
            <w:pStyle w:val="Fig"/>
          </w:pPr>
        </w:pPrChange>
      </w:pPr>
      <w:ins w:id="140" w:author="USER1" w:date="2020-07-07T08:11:00Z">
        <w:r>
          <w:t>One industrial PC compatible with all pre-requisites to run FESA and with</w:t>
        </w:r>
      </w:ins>
      <w:ins w:id="141" w:author="USER1" w:date="2020-07-07T08:36:00Z">
        <w:r w:rsidR="00FC67B0">
          <w:t xml:space="preserve"> </w:t>
        </w:r>
      </w:ins>
      <w:ins w:id="142" w:author="USER1" w:date="2020-07-07T08:11:00Z">
        <w:r>
          <w:t>interface to control the electronics</w:t>
        </w:r>
      </w:ins>
    </w:p>
    <w:p w14:paraId="31623289" w14:textId="5A21CDF9" w:rsidR="00AF5478" w:rsidRDefault="00AF5478">
      <w:pPr>
        <w:pStyle w:val="Fig"/>
        <w:numPr>
          <w:ilvl w:val="0"/>
          <w:numId w:val="36"/>
        </w:numPr>
        <w:spacing w:after="160"/>
        <w:ind w:left="714" w:hanging="357"/>
        <w:rPr>
          <w:ins w:id="143" w:author="USER1" w:date="2020-07-07T08:05:00Z"/>
        </w:rPr>
        <w:pPrChange w:id="144" w:author="USER1" w:date="2020-07-07T08:37:00Z">
          <w:pPr>
            <w:pStyle w:val="Fig"/>
          </w:pPr>
        </w:pPrChange>
      </w:pPr>
      <w:ins w:id="145" w:author="USER1" w:date="2020-07-07T08:11:00Z">
        <w:r w:rsidRPr="00AF5478">
          <w:t>Racks for electronics</w:t>
        </w:r>
      </w:ins>
    </w:p>
    <w:p w14:paraId="361D7C54" w14:textId="0D9246F7" w:rsidR="00A1159D" w:rsidDel="00CE526B" w:rsidRDefault="00A1159D">
      <w:pPr>
        <w:pStyle w:val="Fig"/>
        <w:spacing w:after="0"/>
        <w:rPr>
          <w:del w:id="146" w:author="USER1" w:date="2020-07-07T08:37:00Z"/>
        </w:rPr>
        <w:pPrChange w:id="147" w:author="USER1" w:date="2020-07-07T08:05:00Z">
          <w:pPr>
            <w:pStyle w:val="Fig"/>
          </w:pPr>
        </w:pPrChange>
      </w:pPr>
    </w:p>
    <w:p w14:paraId="664D3186" w14:textId="48A64328" w:rsidR="00753448" w:rsidRPr="003C0F18" w:rsidRDefault="00753448" w:rsidP="00753448">
      <w:pPr>
        <w:rPr>
          <w:rFonts w:ascii="Times New Roman" w:hAnsi="Times New Roman" w:cs="Times New Roman"/>
          <w:b/>
          <w:sz w:val="24"/>
          <w:szCs w:val="24"/>
          <w:lang w:val="en-US"/>
        </w:rPr>
      </w:pPr>
      <w:r w:rsidRPr="003C0F18">
        <w:rPr>
          <w:rFonts w:ascii="Times New Roman" w:hAnsi="Times New Roman" w:cs="Times New Roman"/>
          <w:b/>
          <w:sz w:val="24"/>
          <w:szCs w:val="24"/>
          <w:lang w:val="en-US"/>
        </w:rPr>
        <w:t>Identification and traceability</w:t>
      </w:r>
    </w:p>
    <w:p w14:paraId="3A71CEC7" w14:textId="0F76AB9C" w:rsidR="00753448" w:rsidRDefault="00753448" w:rsidP="00335956">
      <w:pPr>
        <w:jc w:val="both"/>
        <w:rPr>
          <w:rFonts w:ascii="Times New Roman" w:hAnsi="Times New Roman" w:cs="Times New Roman"/>
          <w:sz w:val="24"/>
          <w:szCs w:val="24"/>
          <w:lang w:val="en-US"/>
        </w:rPr>
      </w:pPr>
      <w:r w:rsidRPr="00753448">
        <w:rPr>
          <w:rFonts w:ascii="Times New Roman" w:hAnsi="Times New Roman" w:cs="Times New Roman"/>
          <w:sz w:val="24"/>
          <w:szCs w:val="24"/>
          <w:lang w:val="en-US"/>
        </w:rPr>
        <w:t xml:space="preserve">The </w:t>
      </w:r>
      <w:r>
        <w:rPr>
          <w:rFonts w:ascii="Times New Roman" w:hAnsi="Times New Roman" w:cs="Times New Roman"/>
          <w:sz w:val="24"/>
          <w:szCs w:val="24"/>
          <w:lang w:val="en-US"/>
        </w:rPr>
        <w:t>schottky pickup</w:t>
      </w:r>
      <w:r w:rsidRPr="00753448">
        <w:rPr>
          <w:rFonts w:ascii="Times New Roman" w:hAnsi="Times New Roman" w:cs="Times New Roman"/>
          <w:sz w:val="24"/>
          <w:szCs w:val="24"/>
          <w:lang w:val="en-US"/>
        </w:rPr>
        <w:t xml:space="preserve"> name is a drawing number and serial number which will be written</w:t>
      </w:r>
      <w:r>
        <w:rPr>
          <w:rFonts w:ascii="Times New Roman" w:hAnsi="Times New Roman" w:cs="Times New Roman"/>
          <w:sz w:val="24"/>
          <w:szCs w:val="24"/>
          <w:lang w:val="en-US"/>
        </w:rPr>
        <w:t xml:space="preserve"> </w:t>
      </w:r>
      <w:r w:rsidRPr="00753448">
        <w:rPr>
          <w:rFonts w:ascii="Times New Roman" w:hAnsi="Times New Roman" w:cs="Times New Roman"/>
          <w:sz w:val="24"/>
          <w:szCs w:val="24"/>
          <w:lang w:val="en-US"/>
        </w:rPr>
        <w:t xml:space="preserve">on the one of the marker label (not less than 7 mm in font). The </w:t>
      </w:r>
      <w:r>
        <w:rPr>
          <w:rFonts w:ascii="Times New Roman" w:hAnsi="Times New Roman" w:cs="Times New Roman"/>
          <w:sz w:val="24"/>
          <w:szCs w:val="24"/>
          <w:lang w:val="en-US"/>
        </w:rPr>
        <w:t>schottky pickup</w:t>
      </w:r>
      <w:r w:rsidRPr="00753448">
        <w:rPr>
          <w:rFonts w:ascii="Times New Roman" w:hAnsi="Times New Roman" w:cs="Times New Roman"/>
          <w:sz w:val="24"/>
          <w:szCs w:val="24"/>
          <w:lang w:val="en-US"/>
        </w:rPr>
        <w:t xml:space="preserve"> have to be labeled with a metal tag containing a QR codes, the tags will be supplied by</w:t>
      </w:r>
      <w:r>
        <w:rPr>
          <w:rFonts w:ascii="Times New Roman" w:hAnsi="Times New Roman" w:cs="Times New Roman"/>
          <w:sz w:val="24"/>
          <w:szCs w:val="24"/>
          <w:lang w:val="en-US"/>
        </w:rPr>
        <w:t xml:space="preserve"> </w:t>
      </w:r>
      <w:r w:rsidRPr="00753448">
        <w:rPr>
          <w:rFonts w:ascii="Times New Roman" w:hAnsi="Times New Roman" w:cs="Times New Roman"/>
          <w:sz w:val="24"/>
          <w:szCs w:val="24"/>
          <w:lang w:val="en-US"/>
        </w:rPr>
        <w:t>FAIR/GSI.</w:t>
      </w:r>
    </w:p>
    <w:p w14:paraId="3B166DC1" w14:textId="60A1D292" w:rsidR="00575071" w:rsidRPr="00575071" w:rsidRDefault="00575071" w:rsidP="00335956">
      <w:pPr>
        <w:jc w:val="both"/>
        <w:rPr>
          <w:rFonts w:ascii="Times New Roman" w:hAnsi="Times New Roman" w:cs="Times New Roman"/>
          <w:sz w:val="24"/>
          <w:szCs w:val="24"/>
          <w:lang w:val="en-US"/>
        </w:rPr>
      </w:pPr>
      <w:r w:rsidRPr="00575071">
        <w:rPr>
          <w:rFonts w:ascii="Times New Roman" w:hAnsi="Times New Roman" w:cs="Times New Roman"/>
          <w:sz w:val="24"/>
          <w:szCs w:val="24"/>
          <w:lang w:val="en-US"/>
        </w:rPr>
        <w:t xml:space="preserve">Traceability will be provided by </w:t>
      </w:r>
      <w:r w:rsidR="0029013A" w:rsidRPr="00575071">
        <w:rPr>
          <w:rFonts w:ascii="Times New Roman" w:hAnsi="Times New Roman" w:cs="Times New Roman"/>
          <w:sz w:val="24"/>
          <w:szCs w:val="24"/>
          <w:lang w:val="en-US"/>
        </w:rPr>
        <w:t>QMS and the Department of Logistics documents</w:t>
      </w:r>
      <w:r w:rsidR="00C17B60">
        <w:rPr>
          <w:rFonts w:ascii="Times New Roman" w:hAnsi="Times New Roman" w:cs="Times New Roman"/>
          <w:sz w:val="24"/>
          <w:szCs w:val="24"/>
          <w:lang w:val="en-US"/>
        </w:rPr>
        <w:t>.</w:t>
      </w:r>
    </w:p>
    <w:p w14:paraId="667D4733" w14:textId="2D6B35E4" w:rsidR="00753448" w:rsidRDefault="00575071" w:rsidP="00335956">
      <w:pPr>
        <w:jc w:val="both"/>
        <w:rPr>
          <w:rFonts w:ascii="Times New Roman" w:hAnsi="Times New Roman" w:cs="Times New Roman"/>
          <w:sz w:val="24"/>
          <w:szCs w:val="24"/>
          <w:lang w:val="en-US"/>
        </w:rPr>
      </w:pPr>
      <w:r w:rsidRPr="00575071">
        <w:rPr>
          <w:rFonts w:ascii="Times New Roman" w:hAnsi="Times New Roman" w:cs="Times New Roman"/>
          <w:sz w:val="24"/>
          <w:szCs w:val="24"/>
          <w:lang w:val="en-US"/>
        </w:rPr>
        <w:lastRenderedPageBreak/>
        <w:t>Product identification includes marking and labeling of the components and</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complete products as well as design and manufacturing documentation. The documentation</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provides traceability of use and location of these products for the purpose of detecting possible</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reasons of manufactured product non-conformity or imp</w:t>
      </w:r>
      <w:r>
        <w:rPr>
          <w:rFonts w:ascii="Times New Roman" w:hAnsi="Times New Roman" w:cs="Times New Roman"/>
          <w:sz w:val="24"/>
          <w:szCs w:val="24"/>
          <w:lang w:val="en-US"/>
        </w:rPr>
        <w:t xml:space="preserve">erfections of the manufacturing </w:t>
      </w:r>
      <w:r w:rsidRPr="00575071">
        <w:rPr>
          <w:rFonts w:ascii="Times New Roman" w:hAnsi="Times New Roman" w:cs="Times New Roman"/>
          <w:sz w:val="24"/>
          <w:szCs w:val="24"/>
          <w:lang w:val="en-US"/>
        </w:rPr>
        <w:t>processes.</w:t>
      </w:r>
    </w:p>
    <w:p w14:paraId="6F21514E" w14:textId="04FF35F0" w:rsidR="00575071" w:rsidRDefault="00575071" w:rsidP="00335956">
      <w:pPr>
        <w:jc w:val="both"/>
        <w:rPr>
          <w:rFonts w:ascii="Times New Roman" w:hAnsi="Times New Roman" w:cs="Times New Roman"/>
          <w:sz w:val="24"/>
          <w:szCs w:val="24"/>
          <w:lang w:val="en-US"/>
        </w:rPr>
      </w:pPr>
      <w:r w:rsidRPr="00575071">
        <w:rPr>
          <w:rFonts w:ascii="Times New Roman" w:hAnsi="Times New Roman" w:cs="Times New Roman"/>
          <w:sz w:val="24"/>
          <w:szCs w:val="24"/>
          <w:lang w:val="en-US"/>
        </w:rPr>
        <w:t>Traceability is obtained by marking and labeling of identification objects, accompanying</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documents, registration of identifications data during production process beginning by</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receiving components and finishing by packing and sending the product.</w:t>
      </w:r>
    </w:p>
    <w:p w14:paraId="6C391F1C" w14:textId="4DC4DDF3" w:rsidR="00575071" w:rsidRDefault="00575071" w:rsidP="00335956">
      <w:pPr>
        <w:jc w:val="both"/>
        <w:rPr>
          <w:rFonts w:ascii="Times New Roman" w:hAnsi="Times New Roman" w:cs="Times New Roman"/>
          <w:sz w:val="24"/>
          <w:szCs w:val="24"/>
          <w:lang w:val="en-US"/>
        </w:rPr>
      </w:pPr>
      <w:r w:rsidRPr="00575071">
        <w:rPr>
          <w:rFonts w:ascii="Times New Roman" w:hAnsi="Times New Roman" w:cs="Times New Roman"/>
          <w:sz w:val="24"/>
          <w:szCs w:val="24"/>
          <w:lang w:val="en-US"/>
        </w:rPr>
        <w:t xml:space="preserve">Marking and labeling </w:t>
      </w:r>
      <w:r w:rsidR="005D7FC9" w:rsidRPr="00AC4AA3">
        <w:rPr>
          <w:rFonts w:ascii="Times New Roman" w:hAnsi="Times New Roman" w:cs="Times New Roman"/>
          <w:sz w:val="24"/>
          <w:szCs w:val="24"/>
          <w:lang w:val="en-US"/>
        </w:rPr>
        <w:t xml:space="preserve">of </w:t>
      </w:r>
      <w:r w:rsidRPr="00575071">
        <w:rPr>
          <w:rFonts w:ascii="Times New Roman" w:hAnsi="Times New Roman" w:cs="Times New Roman"/>
          <w:sz w:val="24"/>
          <w:szCs w:val="24"/>
          <w:lang w:val="en-US"/>
        </w:rPr>
        <w:t xml:space="preserve">the identification objects </w:t>
      </w:r>
      <w:r w:rsidR="005D7FC9">
        <w:rPr>
          <w:rFonts w:ascii="Times New Roman" w:hAnsi="Times New Roman" w:cs="Times New Roman"/>
          <w:sz w:val="24"/>
          <w:szCs w:val="24"/>
          <w:lang w:val="en-US"/>
        </w:rPr>
        <w:t xml:space="preserve">should be </w:t>
      </w:r>
      <w:r w:rsidRPr="00575071">
        <w:rPr>
          <w:rFonts w:ascii="Times New Roman" w:hAnsi="Times New Roman" w:cs="Times New Roman"/>
          <w:sz w:val="24"/>
          <w:szCs w:val="24"/>
          <w:lang w:val="en-US"/>
        </w:rPr>
        <w:t xml:space="preserve">included in the </w:t>
      </w:r>
      <w:r w:rsidR="005D7FC9">
        <w:rPr>
          <w:rFonts w:ascii="Times New Roman" w:hAnsi="Times New Roman" w:cs="Times New Roman"/>
          <w:sz w:val="24"/>
          <w:szCs w:val="24"/>
          <w:lang w:val="en-US"/>
        </w:rPr>
        <w:t xml:space="preserve">subcontractor’s </w:t>
      </w:r>
      <w:r w:rsidRPr="00575071">
        <w:rPr>
          <w:rFonts w:ascii="Times New Roman" w:hAnsi="Times New Roman" w:cs="Times New Roman"/>
          <w:sz w:val="24"/>
          <w:szCs w:val="24"/>
          <w:lang w:val="en-US"/>
        </w:rPr>
        <w:t>manufacturing process and</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are regulated by the design and manufacturing documentation. Manufacturing documentation</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contains the necessary and sufficient information. The identification processes continuity is</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provided, and the processes are accessible and maintained through the full manufacturing and</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warranty periods.</w:t>
      </w:r>
    </w:p>
    <w:p w14:paraId="666B6616" w14:textId="77777777" w:rsidR="00575071" w:rsidRDefault="00575071" w:rsidP="00335956">
      <w:pPr>
        <w:jc w:val="both"/>
        <w:rPr>
          <w:rFonts w:ascii="Times New Roman" w:hAnsi="Times New Roman" w:cs="Times New Roman"/>
          <w:sz w:val="24"/>
          <w:szCs w:val="24"/>
          <w:lang w:val="en-US"/>
        </w:rPr>
      </w:pPr>
      <w:r w:rsidRPr="00575071">
        <w:rPr>
          <w:rFonts w:ascii="Times New Roman" w:hAnsi="Times New Roman" w:cs="Times New Roman"/>
          <w:sz w:val="24"/>
          <w:szCs w:val="24"/>
          <w:lang w:val="en-US"/>
        </w:rPr>
        <w:t>Identification data are recorded at all stages starting from procurement and including the stages</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of the materials production start-up or the half-finished products, the components transfer to</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the storehouse or to related production hall for successive processing, quality control of</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manufactured components or assemblies, registration and isolation of non-conformity products.</w:t>
      </w:r>
    </w:p>
    <w:p w14:paraId="41385001" w14:textId="77777777" w:rsidR="00575071" w:rsidRPr="00575071" w:rsidRDefault="00575071" w:rsidP="00335956">
      <w:pPr>
        <w:jc w:val="both"/>
        <w:rPr>
          <w:rFonts w:ascii="Times New Roman" w:hAnsi="Times New Roman" w:cs="Times New Roman"/>
          <w:sz w:val="24"/>
          <w:szCs w:val="24"/>
          <w:lang w:val="en-US"/>
        </w:rPr>
      </w:pPr>
      <w:r w:rsidRPr="00575071">
        <w:rPr>
          <w:rFonts w:ascii="Times New Roman" w:hAnsi="Times New Roman" w:cs="Times New Roman"/>
          <w:sz w:val="24"/>
          <w:szCs w:val="24"/>
          <w:lang w:val="en-US"/>
        </w:rPr>
        <w:t>Identification and traceability action cover the main production stages:</w:t>
      </w:r>
    </w:p>
    <w:p w14:paraId="2862136D" w14:textId="77777777" w:rsidR="00575071" w:rsidRDefault="00575071" w:rsidP="00575071">
      <w:pPr>
        <w:pStyle w:val="a4"/>
        <w:numPr>
          <w:ilvl w:val="0"/>
          <w:numId w:val="6"/>
        </w:numPr>
        <w:rPr>
          <w:rFonts w:ascii="Times New Roman" w:hAnsi="Times New Roman" w:cs="Times New Roman"/>
          <w:sz w:val="24"/>
          <w:szCs w:val="24"/>
          <w:lang w:val="en-US"/>
        </w:rPr>
      </w:pPr>
      <w:r w:rsidRPr="00575071">
        <w:rPr>
          <w:rFonts w:ascii="Times New Roman" w:hAnsi="Times New Roman" w:cs="Times New Roman"/>
          <w:sz w:val="24"/>
          <w:szCs w:val="24"/>
          <w:lang w:val="en-US"/>
        </w:rPr>
        <w:t>products identification during input tests;</w:t>
      </w:r>
    </w:p>
    <w:p w14:paraId="55900700" w14:textId="77777777" w:rsidR="00575071" w:rsidRDefault="00575071" w:rsidP="00575071">
      <w:pPr>
        <w:pStyle w:val="a4"/>
        <w:numPr>
          <w:ilvl w:val="0"/>
          <w:numId w:val="6"/>
        </w:numPr>
        <w:rPr>
          <w:rFonts w:ascii="Times New Roman" w:hAnsi="Times New Roman" w:cs="Times New Roman"/>
          <w:sz w:val="24"/>
          <w:szCs w:val="24"/>
          <w:lang w:val="en-US"/>
        </w:rPr>
      </w:pPr>
      <w:r w:rsidRPr="00575071">
        <w:rPr>
          <w:rFonts w:ascii="Times New Roman" w:hAnsi="Times New Roman" w:cs="Times New Roman"/>
          <w:sz w:val="24"/>
          <w:szCs w:val="24"/>
          <w:lang w:val="en-US"/>
        </w:rPr>
        <w:t>products identification during manufacturing;</w:t>
      </w:r>
    </w:p>
    <w:p w14:paraId="11697301" w14:textId="77777777" w:rsidR="00575071" w:rsidRDefault="00575071" w:rsidP="00575071">
      <w:pPr>
        <w:pStyle w:val="a4"/>
        <w:numPr>
          <w:ilvl w:val="0"/>
          <w:numId w:val="6"/>
        </w:numPr>
        <w:rPr>
          <w:rFonts w:ascii="Times New Roman" w:hAnsi="Times New Roman" w:cs="Times New Roman"/>
          <w:sz w:val="24"/>
          <w:szCs w:val="24"/>
          <w:lang w:val="en-US"/>
        </w:rPr>
      </w:pPr>
      <w:r w:rsidRPr="00575071">
        <w:rPr>
          <w:rFonts w:ascii="Times New Roman" w:hAnsi="Times New Roman" w:cs="Times New Roman"/>
          <w:sz w:val="24"/>
          <w:szCs w:val="24"/>
          <w:lang w:val="en-US"/>
        </w:rPr>
        <w:t>products identification during inspection and testing;</w:t>
      </w:r>
    </w:p>
    <w:p w14:paraId="156DA556" w14:textId="77777777" w:rsidR="00575071" w:rsidRDefault="00575071" w:rsidP="00575071">
      <w:pPr>
        <w:pStyle w:val="a4"/>
        <w:numPr>
          <w:ilvl w:val="0"/>
          <w:numId w:val="6"/>
        </w:numPr>
        <w:rPr>
          <w:rFonts w:ascii="Times New Roman" w:hAnsi="Times New Roman" w:cs="Times New Roman"/>
          <w:sz w:val="24"/>
          <w:szCs w:val="24"/>
          <w:lang w:val="en-US"/>
        </w:rPr>
      </w:pPr>
      <w:r w:rsidRPr="00575071">
        <w:rPr>
          <w:rFonts w:ascii="Times New Roman" w:hAnsi="Times New Roman" w:cs="Times New Roman"/>
          <w:sz w:val="24"/>
          <w:szCs w:val="24"/>
          <w:lang w:val="en-US"/>
        </w:rPr>
        <w:t>products identification during packing and storage;</w:t>
      </w:r>
    </w:p>
    <w:p w14:paraId="2A6CA205" w14:textId="77777777" w:rsidR="00575071" w:rsidRDefault="00575071" w:rsidP="00575071">
      <w:pPr>
        <w:pStyle w:val="a4"/>
        <w:numPr>
          <w:ilvl w:val="0"/>
          <w:numId w:val="6"/>
        </w:numPr>
        <w:rPr>
          <w:rFonts w:ascii="Times New Roman" w:hAnsi="Times New Roman" w:cs="Times New Roman"/>
          <w:sz w:val="24"/>
          <w:szCs w:val="24"/>
          <w:lang w:val="en-US"/>
        </w:rPr>
      </w:pPr>
      <w:r w:rsidRPr="00575071">
        <w:rPr>
          <w:rFonts w:ascii="Times New Roman" w:hAnsi="Times New Roman" w:cs="Times New Roman"/>
          <w:sz w:val="24"/>
          <w:szCs w:val="24"/>
          <w:lang w:val="en-US"/>
        </w:rPr>
        <w:t>products identification during delivery to the customer.</w:t>
      </w:r>
    </w:p>
    <w:p w14:paraId="24906220" w14:textId="77777777" w:rsidR="00575071" w:rsidRPr="00575071" w:rsidRDefault="00575071" w:rsidP="00335956">
      <w:pPr>
        <w:jc w:val="both"/>
        <w:rPr>
          <w:rFonts w:ascii="Times New Roman" w:hAnsi="Times New Roman" w:cs="Times New Roman"/>
          <w:sz w:val="24"/>
          <w:szCs w:val="24"/>
          <w:lang w:val="en-US"/>
        </w:rPr>
      </w:pPr>
      <w:r w:rsidRPr="00575071">
        <w:rPr>
          <w:rFonts w:ascii="Times New Roman" w:hAnsi="Times New Roman" w:cs="Times New Roman"/>
          <w:sz w:val="24"/>
          <w:szCs w:val="24"/>
          <w:lang w:val="en-US"/>
        </w:rPr>
        <w:t>Requirements specified for the components, units and assemblies marking are given in the</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drawings. A method of marking is specified in the manufacturing documents. Requirements are</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specified in the appropriate drawing and are checked during requirements inspections.</w:t>
      </w:r>
    </w:p>
    <w:p w14:paraId="521123F7" w14:textId="77777777" w:rsidR="00575071" w:rsidRPr="003C0F18" w:rsidRDefault="00575071" w:rsidP="00753448">
      <w:pPr>
        <w:rPr>
          <w:rFonts w:ascii="Times New Roman" w:hAnsi="Times New Roman" w:cs="Times New Roman"/>
          <w:b/>
          <w:sz w:val="24"/>
          <w:szCs w:val="24"/>
          <w:lang w:val="en-US"/>
        </w:rPr>
      </w:pPr>
      <w:r w:rsidRPr="003C0F18">
        <w:rPr>
          <w:rFonts w:ascii="Times New Roman" w:hAnsi="Times New Roman" w:cs="Times New Roman"/>
          <w:b/>
          <w:sz w:val="24"/>
          <w:szCs w:val="24"/>
          <w:lang w:val="en-US"/>
        </w:rPr>
        <w:t>Tools, techniques, equipment and methods</w:t>
      </w:r>
    </w:p>
    <w:p w14:paraId="769D995D" w14:textId="77777777" w:rsidR="00575071" w:rsidRDefault="00575071" w:rsidP="00335956">
      <w:pPr>
        <w:jc w:val="both"/>
        <w:rPr>
          <w:rFonts w:ascii="Times New Roman" w:hAnsi="Times New Roman" w:cs="Times New Roman"/>
          <w:sz w:val="24"/>
          <w:szCs w:val="24"/>
          <w:lang w:val="en-US"/>
        </w:rPr>
      </w:pPr>
      <w:r w:rsidRPr="00575071">
        <w:rPr>
          <w:rFonts w:ascii="Times New Roman" w:hAnsi="Times New Roman" w:cs="Times New Roman"/>
          <w:sz w:val="24"/>
          <w:szCs w:val="24"/>
          <w:lang w:val="en-US"/>
        </w:rPr>
        <w:t>Tools, techniques, equipment and methods will be defined finally during the first article</w:t>
      </w:r>
      <w:r>
        <w:rPr>
          <w:rFonts w:ascii="Times New Roman" w:hAnsi="Times New Roman" w:cs="Times New Roman"/>
          <w:sz w:val="24"/>
          <w:szCs w:val="24"/>
          <w:lang w:val="en-US"/>
        </w:rPr>
        <w:t xml:space="preserve"> </w:t>
      </w:r>
      <w:r w:rsidRPr="00575071">
        <w:rPr>
          <w:rFonts w:ascii="Times New Roman" w:hAnsi="Times New Roman" w:cs="Times New Roman"/>
          <w:sz w:val="24"/>
          <w:szCs w:val="24"/>
          <w:lang w:val="en-US"/>
        </w:rPr>
        <w:t>production.</w:t>
      </w:r>
    </w:p>
    <w:p w14:paraId="13BF1297" w14:textId="7967F169" w:rsidR="00575071" w:rsidRDefault="00575071" w:rsidP="00335956">
      <w:pPr>
        <w:jc w:val="both"/>
        <w:rPr>
          <w:rFonts w:ascii="Times New Roman" w:hAnsi="Times New Roman" w:cs="Times New Roman"/>
          <w:sz w:val="24"/>
          <w:szCs w:val="24"/>
          <w:lang w:val="en-US"/>
        </w:rPr>
      </w:pPr>
      <w:r w:rsidRPr="00575071">
        <w:rPr>
          <w:rFonts w:ascii="Times New Roman" w:hAnsi="Times New Roman" w:cs="Times New Roman"/>
          <w:sz w:val="24"/>
          <w:szCs w:val="24"/>
          <w:lang w:val="en-US"/>
        </w:rPr>
        <w:t>Tests for the main production phases:</w:t>
      </w:r>
    </w:p>
    <w:p w14:paraId="2438E321" w14:textId="77777777" w:rsidR="00575071" w:rsidRDefault="00575071" w:rsidP="00575071">
      <w:pPr>
        <w:pStyle w:val="a4"/>
        <w:numPr>
          <w:ilvl w:val="0"/>
          <w:numId w:val="8"/>
        </w:numPr>
        <w:rPr>
          <w:rFonts w:ascii="Times New Roman" w:hAnsi="Times New Roman" w:cs="Times New Roman"/>
          <w:sz w:val="24"/>
          <w:szCs w:val="24"/>
          <w:lang w:val="en-US"/>
        </w:rPr>
      </w:pPr>
      <w:r w:rsidRPr="00575071">
        <w:rPr>
          <w:rFonts w:ascii="Times New Roman" w:hAnsi="Times New Roman" w:cs="Times New Roman"/>
          <w:sz w:val="24"/>
          <w:szCs w:val="24"/>
          <w:lang w:val="en-US"/>
        </w:rPr>
        <w:t>Material quality control;</w:t>
      </w:r>
    </w:p>
    <w:p w14:paraId="356E2C46" w14:textId="77777777" w:rsidR="00575071" w:rsidRDefault="00575071" w:rsidP="00575071">
      <w:pPr>
        <w:pStyle w:val="a4"/>
        <w:numPr>
          <w:ilvl w:val="0"/>
          <w:numId w:val="8"/>
        </w:numPr>
        <w:rPr>
          <w:rFonts w:ascii="Times New Roman" w:hAnsi="Times New Roman" w:cs="Times New Roman"/>
          <w:sz w:val="24"/>
          <w:szCs w:val="24"/>
          <w:lang w:val="en-US"/>
        </w:rPr>
      </w:pPr>
      <w:r w:rsidRPr="00575071">
        <w:rPr>
          <w:rFonts w:ascii="Times New Roman" w:hAnsi="Times New Roman" w:cs="Times New Roman"/>
          <w:sz w:val="24"/>
          <w:szCs w:val="24"/>
          <w:lang w:val="en-US"/>
        </w:rPr>
        <w:t>Vacuum tests of welds and assembled vacuum vessel;</w:t>
      </w:r>
    </w:p>
    <w:p w14:paraId="5EA5579D" w14:textId="77777777" w:rsidR="00575071" w:rsidRPr="00575071" w:rsidRDefault="00575071" w:rsidP="00575071">
      <w:pPr>
        <w:pStyle w:val="a4"/>
        <w:numPr>
          <w:ilvl w:val="0"/>
          <w:numId w:val="8"/>
        </w:numPr>
        <w:rPr>
          <w:rFonts w:ascii="Times New Roman" w:hAnsi="Times New Roman" w:cs="Times New Roman"/>
          <w:sz w:val="24"/>
          <w:szCs w:val="24"/>
          <w:lang w:val="en-US"/>
        </w:rPr>
      </w:pPr>
      <w:r w:rsidRPr="00575071">
        <w:rPr>
          <w:rFonts w:ascii="Times New Roman" w:hAnsi="Times New Roman" w:cs="Times New Roman"/>
          <w:sz w:val="24"/>
          <w:szCs w:val="24"/>
          <w:lang w:val="en-US"/>
        </w:rPr>
        <w:t>Electronic components tests.</w:t>
      </w:r>
    </w:p>
    <w:p w14:paraId="081F083E" w14:textId="62253AA5" w:rsidR="00575071" w:rsidRDefault="00547672" w:rsidP="00753448">
      <w:pPr>
        <w:rPr>
          <w:rFonts w:ascii="Times New Roman" w:hAnsi="Times New Roman" w:cs="Times New Roman"/>
          <w:sz w:val="24"/>
          <w:szCs w:val="24"/>
          <w:lang w:val="en-US"/>
        </w:rPr>
      </w:pPr>
      <w:r w:rsidRPr="00547672">
        <w:rPr>
          <w:rFonts w:ascii="Times New Roman" w:hAnsi="Times New Roman" w:cs="Times New Roman"/>
          <w:sz w:val="24"/>
          <w:szCs w:val="24"/>
          <w:lang w:val="en-US"/>
        </w:rPr>
        <w:t xml:space="preserve">Meanwhile, the </w:t>
      </w:r>
      <w:r>
        <w:rPr>
          <w:rFonts w:ascii="Times New Roman" w:hAnsi="Times New Roman" w:cs="Times New Roman"/>
          <w:sz w:val="24"/>
          <w:szCs w:val="24"/>
          <w:lang w:val="en-US"/>
        </w:rPr>
        <w:t>RF</w:t>
      </w:r>
      <w:r w:rsidRPr="00547672">
        <w:rPr>
          <w:rFonts w:ascii="Times New Roman" w:hAnsi="Times New Roman" w:cs="Times New Roman"/>
          <w:sz w:val="24"/>
          <w:szCs w:val="24"/>
          <w:lang w:val="en-US"/>
        </w:rPr>
        <w:t xml:space="preserve"> test could be described as followed.</w:t>
      </w:r>
    </w:p>
    <w:p w14:paraId="56FC5EEC" w14:textId="250FBE29" w:rsidR="00547672" w:rsidRDefault="00547672" w:rsidP="00AC4AA3">
      <w:pPr>
        <w:jc w:val="both"/>
        <w:rPr>
          <w:rFonts w:ascii="Times New Roman" w:hAnsi="Times New Roman" w:cs="Times New Roman"/>
          <w:sz w:val="24"/>
          <w:szCs w:val="24"/>
          <w:lang w:val="en-US"/>
        </w:rPr>
      </w:pPr>
      <w:r w:rsidRPr="00547672">
        <w:rPr>
          <w:rFonts w:ascii="Times New Roman" w:hAnsi="Times New Roman" w:cs="Times New Roman"/>
          <w:sz w:val="24"/>
          <w:szCs w:val="24"/>
          <w:lang w:val="en-US"/>
        </w:rPr>
        <w:t xml:space="preserve">The impedance matching is provided by changing of the wave impedance of the electrodes by varying the distance </w:t>
      </w:r>
      <w:r w:rsidRPr="00AC4AA3">
        <w:rPr>
          <w:rFonts w:ascii="Times New Roman" w:hAnsi="Times New Roman" w:cs="Times New Roman"/>
          <w:i/>
          <w:sz w:val="24"/>
          <w:szCs w:val="24"/>
          <w:lang w:val="en-US"/>
        </w:rPr>
        <w:t>d</w:t>
      </w:r>
      <w:r w:rsidRPr="00547672">
        <w:rPr>
          <w:rFonts w:ascii="Times New Roman" w:hAnsi="Times New Roman" w:cs="Times New Roman"/>
          <w:sz w:val="24"/>
          <w:szCs w:val="24"/>
          <w:lang w:val="en-US"/>
        </w:rPr>
        <w:t xml:space="preserve"> (see</w:t>
      </w:r>
      <w:r w:rsidR="00EC061A">
        <w:rPr>
          <w:rFonts w:ascii="Times New Roman" w:hAnsi="Times New Roman" w:cs="Times New Roman"/>
          <w:sz w:val="24"/>
          <w:szCs w:val="24"/>
          <w:lang w:val="en-US"/>
        </w:rPr>
        <w:t xml:space="preserve"> </w:t>
      </w:r>
      <w:r w:rsidR="00EC061A" w:rsidRPr="00AC4AA3">
        <w:rPr>
          <w:rStyle w:val="Fig0"/>
          <w:color w:val="auto"/>
        </w:rPr>
        <w:fldChar w:fldCharType="begin"/>
      </w:r>
      <w:r w:rsidR="00EC061A" w:rsidRPr="00AC4AA3">
        <w:rPr>
          <w:rStyle w:val="Fig0"/>
          <w:color w:val="auto"/>
        </w:rPr>
        <w:instrText xml:space="preserve"> REF _Ref34731053 \h  \* MERGEFORMAT </w:instrText>
      </w:r>
      <w:r w:rsidR="00EC061A" w:rsidRPr="00AC4AA3">
        <w:rPr>
          <w:rStyle w:val="Fig0"/>
          <w:color w:val="auto"/>
        </w:rPr>
      </w:r>
      <w:r w:rsidR="00EC061A" w:rsidRPr="00AC4AA3">
        <w:rPr>
          <w:rStyle w:val="Fig0"/>
          <w:color w:val="auto"/>
        </w:rPr>
        <w:fldChar w:fldCharType="separate"/>
      </w:r>
      <w:r w:rsidR="003C1DFF" w:rsidRPr="003C1DFF">
        <w:rPr>
          <w:rStyle w:val="Fig0"/>
          <w:color w:val="auto"/>
        </w:rPr>
        <w:t>Figure 5</w:t>
      </w:r>
      <w:r w:rsidR="00EC061A" w:rsidRPr="00AC4AA3">
        <w:rPr>
          <w:rStyle w:val="Fig0"/>
          <w:color w:val="auto"/>
        </w:rPr>
        <w:fldChar w:fldCharType="end"/>
      </w:r>
      <w:r w:rsidRPr="00547672">
        <w:rPr>
          <w:rFonts w:ascii="Times New Roman" w:hAnsi="Times New Roman" w:cs="Times New Roman"/>
          <w:sz w:val="24"/>
          <w:szCs w:val="24"/>
          <w:lang w:val="en-US"/>
        </w:rPr>
        <w:t>) between the electrode and the inner surface of the vacuum vessel.</w:t>
      </w:r>
    </w:p>
    <w:p w14:paraId="00DCB427" w14:textId="77777777" w:rsidR="00547672" w:rsidRDefault="00547672" w:rsidP="00AC4AA3">
      <w:pPr>
        <w:keepNext/>
      </w:pPr>
      <w:r>
        <w:rPr>
          <w:noProof/>
          <w:lang w:eastAsia="ru-RU"/>
        </w:rPr>
        <w:lastRenderedPageBreak/>
        <mc:AlternateContent>
          <mc:Choice Requires="wpc">
            <w:drawing>
              <wp:inline distT="0" distB="0" distL="0" distR="0" wp14:anchorId="0F0CF31B" wp14:editId="43B8438E">
                <wp:extent cx="5486400" cy="2028246"/>
                <wp:effectExtent l="0" t="0" r="0" b="0"/>
                <wp:docPr id="12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9" name="Rectangle 44"/>
                        <wps:cNvSpPr/>
                        <wps:spPr>
                          <a:xfrm>
                            <a:off x="1612410" y="541234"/>
                            <a:ext cx="2151530" cy="69924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45"/>
                        <wps:cNvSpPr/>
                        <wps:spPr>
                          <a:xfrm>
                            <a:off x="1785064" y="1240482"/>
                            <a:ext cx="82156" cy="1459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46"/>
                        <wps:cNvSpPr/>
                        <wps:spPr>
                          <a:xfrm>
                            <a:off x="1785064" y="395819"/>
                            <a:ext cx="81915" cy="145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ectangle 47"/>
                        <wps:cNvSpPr/>
                        <wps:spPr>
                          <a:xfrm>
                            <a:off x="3545606" y="395819"/>
                            <a:ext cx="81915" cy="145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Rectangle 48"/>
                        <wps:cNvSpPr/>
                        <wps:spPr>
                          <a:xfrm>
                            <a:off x="3545606" y="1241063"/>
                            <a:ext cx="81915" cy="145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Straight Connector 49"/>
                        <wps:cNvCnPr/>
                        <wps:spPr>
                          <a:xfrm>
                            <a:off x="1823936" y="1386478"/>
                            <a:ext cx="0" cy="155357"/>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85" name="Straight Connector 50"/>
                        <wps:cNvCnPr/>
                        <wps:spPr>
                          <a:xfrm flipH="1">
                            <a:off x="1298643" y="1541835"/>
                            <a:ext cx="525293"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86" name="Connector: Elbow 54"/>
                        <wps:cNvCnPr/>
                        <wps:spPr>
                          <a:xfrm rot="10800000">
                            <a:off x="3586565" y="1386479"/>
                            <a:ext cx="177377" cy="179677"/>
                          </a:xfrm>
                          <a:prstGeom prst="bentConnector2">
                            <a:avLst/>
                          </a:prstGeom>
                          <a:ln w="9525"/>
                        </wps:spPr>
                        <wps:style>
                          <a:lnRef idx="1">
                            <a:schemeClr val="dk1"/>
                          </a:lnRef>
                          <a:fillRef idx="0">
                            <a:schemeClr val="dk1"/>
                          </a:fillRef>
                          <a:effectRef idx="0">
                            <a:schemeClr val="dk1"/>
                          </a:effectRef>
                          <a:fontRef idx="minor">
                            <a:schemeClr val="tx1"/>
                          </a:fontRef>
                        </wps:style>
                        <wps:bodyPr/>
                      </wps:wsp>
                      <wpg:wgp>
                        <wpg:cNvPr id="87" name="Group 64"/>
                        <wpg:cNvGrpSpPr/>
                        <wpg:grpSpPr>
                          <a:xfrm>
                            <a:off x="3763940" y="1500430"/>
                            <a:ext cx="569771" cy="270005"/>
                            <a:chOff x="3763940" y="1996540"/>
                            <a:chExt cx="569771" cy="270005"/>
                          </a:xfrm>
                        </wpg:grpSpPr>
                        <wps:wsp>
                          <wps:cNvPr id="88" name="Rectangle 51"/>
                          <wps:cNvSpPr/>
                          <wps:spPr>
                            <a:xfrm rot="16200000">
                              <a:off x="3848994" y="1911486"/>
                              <a:ext cx="131450" cy="30155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Isosceles Triangle 52"/>
                          <wps:cNvSpPr/>
                          <wps:spPr>
                            <a:xfrm rot="10800000">
                              <a:off x="4197485" y="2198451"/>
                              <a:ext cx="136226" cy="6809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Connector: Elbow 55"/>
                          <wps:cNvCnPr/>
                          <wps:spPr>
                            <a:xfrm>
                              <a:off x="4065498" y="2062265"/>
                              <a:ext cx="200100" cy="136186"/>
                            </a:xfrm>
                            <a:prstGeom prst="bentConnector2">
                              <a:avLst/>
                            </a:prstGeom>
                            <a:ln w="9525"/>
                          </wps:spPr>
                          <wps:style>
                            <a:lnRef idx="1">
                              <a:schemeClr val="dk1"/>
                            </a:lnRef>
                            <a:fillRef idx="0">
                              <a:schemeClr val="dk1"/>
                            </a:fillRef>
                            <a:effectRef idx="0">
                              <a:schemeClr val="dk1"/>
                            </a:effectRef>
                            <a:fontRef idx="minor">
                              <a:schemeClr val="tx1"/>
                            </a:fontRef>
                          </wps:style>
                          <wps:bodyPr/>
                        </wps:wsp>
                      </wpg:wgp>
                      <wpg:wgp>
                        <wpg:cNvPr id="91" name="Group 63"/>
                        <wpg:cNvGrpSpPr/>
                        <wpg:grpSpPr>
                          <a:xfrm>
                            <a:off x="3763941" y="111392"/>
                            <a:ext cx="569595" cy="269875"/>
                            <a:chOff x="3763941" y="607502"/>
                            <a:chExt cx="569595" cy="269875"/>
                          </a:xfrm>
                        </wpg:grpSpPr>
                        <wps:wsp>
                          <wps:cNvPr id="92" name="Rectangle 56"/>
                          <wps:cNvSpPr/>
                          <wps:spPr>
                            <a:xfrm rot="16200000">
                              <a:off x="3848713" y="522730"/>
                              <a:ext cx="131445" cy="300990"/>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Isosceles Triangle 57"/>
                          <wps:cNvSpPr/>
                          <wps:spPr>
                            <a:xfrm rot="10800000">
                              <a:off x="4197646" y="809432"/>
                              <a:ext cx="135890" cy="67945"/>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Connector: Elbow 58"/>
                          <wps:cNvCnPr/>
                          <wps:spPr>
                            <a:xfrm>
                              <a:off x="4065566" y="672907"/>
                              <a:ext cx="200025" cy="135890"/>
                            </a:xfrm>
                            <a:prstGeom prst="bentConnector2">
                              <a:avLst/>
                            </a:prstGeom>
                            <a:ln w="9525"/>
                          </wps:spPr>
                          <wps:style>
                            <a:lnRef idx="1">
                              <a:schemeClr val="dk1"/>
                            </a:lnRef>
                            <a:fillRef idx="0">
                              <a:schemeClr val="dk1"/>
                            </a:fillRef>
                            <a:effectRef idx="0">
                              <a:schemeClr val="dk1"/>
                            </a:effectRef>
                            <a:fontRef idx="minor">
                              <a:schemeClr val="tx1"/>
                            </a:fontRef>
                          </wps:style>
                          <wps:bodyPr/>
                        </wps:wsp>
                      </wpg:wgp>
                      <wpg:wgp>
                        <wpg:cNvPr id="95" name="Group 62"/>
                        <wpg:cNvGrpSpPr/>
                        <wpg:grpSpPr>
                          <a:xfrm flipH="1">
                            <a:off x="1042815" y="127993"/>
                            <a:ext cx="569595" cy="269875"/>
                            <a:chOff x="938758" y="357014"/>
                            <a:chExt cx="569595" cy="269875"/>
                          </a:xfrm>
                        </wpg:grpSpPr>
                        <wps:wsp>
                          <wps:cNvPr id="96" name="Rectangle 59"/>
                          <wps:cNvSpPr/>
                          <wps:spPr>
                            <a:xfrm rot="16200000">
                              <a:off x="1023530" y="272242"/>
                              <a:ext cx="131445" cy="300990"/>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Isosceles Triangle 60"/>
                          <wps:cNvSpPr/>
                          <wps:spPr>
                            <a:xfrm rot="10800000">
                              <a:off x="1372463" y="558944"/>
                              <a:ext cx="135890" cy="67945"/>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Connector: Elbow 61"/>
                          <wps:cNvCnPr/>
                          <wps:spPr>
                            <a:xfrm>
                              <a:off x="1240383" y="422419"/>
                              <a:ext cx="200025" cy="135890"/>
                            </a:xfrm>
                            <a:prstGeom prst="bentConnector2">
                              <a:avLst/>
                            </a:prstGeom>
                            <a:ln w="9525"/>
                          </wps:spPr>
                          <wps:style>
                            <a:lnRef idx="1">
                              <a:schemeClr val="dk1"/>
                            </a:lnRef>
                            <a:fillRef idx="0">
                              <a:schemeClr val="dk1"/>
                            </a:fillRef>
                            <a:effectRef idx="0">
                              <a:schemeClr val="dk1"/>
                            </a:effectRef>
                            <a:fontRef idx="minor">
                              <a:schemeClr val="tx1"/>
                            </a:fontRef>
                          </wps:style>
                          <wps:bodyPr/>
                        </wps:wsp>
                      </wpg:wgp>
                      <wps:wsp>
                        <wps:cNvPr id="99" name="Connector: Elbow 65"/>
                        <wps:cNvCnPr/>
                        <wps:spPr>
                          <a:xfrm rot="16200000" flipV="1">
                            <a:off x="1618166" y="187961"/>
                            <a:ext cx="202103" cy="213611"/>
                          </a:xfrm>
                          <a:prstGeom prst="bentConnector2">
                            <a:avLst/>
                          </a:prstGeom>
                          <a:ln w="9525"/>
                        </wps:spPr>
                        <wps:style>
                          <a:lnRef idx="1">
                            <a:schemeClr val="dk1"/>
                          </a:lnRef>
                          <a:fillRef idx="0">
                            <a:schemeClr val="dk1"/>
                          </a:fillRef>
                          <a:effectRef idx="0">
                            <a:schemeClr val="dk1"/>
                          </a:effectRef>
                          <a:fontRef idx="minor">
                            <a:schemeClr val="tx1"/>
                          </a:fontRef>
                        </wps:style>
                        <wps:bodyPr/>
                      </wps:wsp>
                      <wps:wsp>
                        <wps:cNvPr id="100" name="Connector: Elbow 66"/>
                        <wps:cNvCnPr/>
                        <wps:spPr>
                          <a:xfrm rot="5400000" flipH="1" flipV="1">
                            <a:off x="3565900" y="197779"/>
                            <a:ext cx="218704" cy="177377"/>
                          </a:xfrm>
                          <a:prstGeom prst="bentConnector2">
                            <a:avLst/>
                          </a:prstGeom>
                          <a:ln w="9525"/>
                        </wps:spPr>
                        <wps:style>
                          <a:lnRef idx="1">
                            <a:schemeClr val="dk1"/>
                          </a:lnRef>
                          <a:fillRef idx="0">
                            <a:schemeClr val="dk1"/>
                          </a:fillRef>
                          <a:effectRef idx="0">
                            <a:schemeClr val="dk1"/>
                          </a:effectRef>
                          <a:fontRef idx="minor">
                            <a:schemeClr val="tx1"/>
                          </a:fontRef>
                        </wps:style>
                        <wps:bodyPr/>
                      </wps:wsp>
                      <wps:wsp>
                        <wps:cNvPr id="101" name="Rectangle 67"/>
                        <wps:cNvSpPr/>
                        <wps:spPr>
                          <a:xfrm>
                            <a:off x="787941" y="1332690"/>
                            <a:ext cx="510702" cy="403698"/>
                          </a:xfrm>
                          <a:prstGeom prst="rect">
                            <a:avLst/>
                          </a:prstGeom>
                        </wps:spPr>
                        <wps:style>
                          <a:lnRef idx="2">
                            <a:schemeClr val="dk1"/>
                          </a:lnRef>
                          <a:fillRef idx="1">
                            <a:schemeClr val="lt1"/>
                          </a:fillRef>
                          <a:effectRef idx="0">
                            <a:schemeClr val="dk1"/>
                          </a:effectRef>
                          <a:fontRef idx="minor">
                            <a:schemeClr val="dk1"/>
                          </a:fontRef>
                        </wps:style>
                        <wps:txbx>
                          <w:txbxContent>
                            <w:p w14:paraId="21D297A7" w14:textId="77777777" w:rsidR="0033346D" w:rsidRPr="002B27C3" w:rsidRDefault="0033346D" w:rsidP="00547672">
                              <w:pPr>
                                <w:jc w:val="center"/>
                                <w:rPr>
                                  <w:lang w:val="en-US"/>
                                </w:rPr>
                              </w:pPr>
                              <w:r>
                                <w:rPr>
                                  <w:lang w:val="en-US"/>
                                </w:rPr>
                                <w:t>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Straight Connector 68"/>
                        <wps:cNvCnPr/>
                        <wps:spPr>
                          <a:xfrm>
                            <a:off x="1867220" y="1079771"/>
                            <a:ext cx="167838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03" name="Straight Connector 69"/>
                        <wps:cNvCnPr/>
                        <wps:spPr>
                          <a:xfrm>
                            <a:off x="1867301" y="724304"/>
                            <a:ext cx="167830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04" name="Straight Connector 70"/>
                        <wps:cNvCnPr/>
                        <wps:spPr>
                          <a:xfrm flipH="1">
                            <a:off x="1826142" y="1079771"/>
                            <a:ext cx="41159" cy="1607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5" name="Straight Connector 71"/>
                        <wps:cNvCnPr/>
                        <wps:spPr>
                          <a:xfrm>
                            <a:off x="3545606" y="1079771"/>
                            <a:ext cx="40958" cy="1612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 name="Straight Connector 72"/>
                        <wps:cNvCnPr/>
                        <wps:spPr>
                          <a:xfrm flipH="1" flipV="1">
                            <a:off x="1826022" y="541234"/>
                            <a:ext cx="41279" cy="1830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 name="Straight Connector 73"/>
                        <wps:cNvCnPr/>
                        <wps:spPr>
                          <a:xfrm flipV="1">
                            <a:off x="3545606" y="541234"/>
                            <a:ext cx="40958" cy="1830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Text Box 74"/>
                        <wps:cNvSpPr txBox="1"/>
                        <wps:spPr>
                          <a:xfrm>
                            <a:off x="3825160" y="259445"/>
                            <a:ext cx="347023" cy="300215"/>
                          </a:xfrm>
                          <a:prstGeom prst="rect">
                            <a:avLst/>
                          </a:prstGeom>
                          <a:noFill/>
                          <a:ln w="6350">
                            <a:noFill/>
                          </a:ln>
                        </wps:spPr>
                        <wps:txbx>
                          <w:txbxContent>
                            <w:p w14:paraId="2710B717" w14:textId="77777777" w:rsidR="0033346D" w:rsidRPr="00D86BA0" w:rsidRDefault="0033346D" w:rsidP="00547672">
                              <w:pPr>
                                <w:rPr>
                                  <w:rFonts w:ascii="Times New Roman" w:hAnsi="Times New Roman" w:cs="Times New Roman"/>
                                  <w:lang w:val="en-US"/>
                                </w:rPr>
                              </w:pPr>
                              <w:r w:rsidRPr="00D86BA0">
                                <w:rPr>
                                  <w:rFonts w:ascii="Times New Roman" w:hAnsi="Times New Roman" w:cs="Times New Roman"/>
                                  <w:lang w:val="en-US"/>
                                </w:rPr>
                                <w:t>R</w:t>
                              </w:r>
                              <w:r w:rsidRPr="00D86BA0">
                                <w:rPr>
                                  <w:rFonts w:ascii="Times New Roman" w:hAnsi="Times New Roman" w:cs="Times New Roman"/>
                                  <w:vertAlign w:val="subscript"/>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74"/>
                        <wps:cNvSpPr txBox="1"/>
                        <wps:spPr>
                          <a:xfrm>
                            <a:off x="3850936" y="1184243"/>
                            <a:ext cx="346710" cy="299720"/>
                          </a:xfrm>
                          <a:prstGeom prst="rect">
                            <a:avLst/>
                          </a:prstGeom>
                          <a:noFill/>
                          <a:ln w="6350">
                            <a:noFill/>
                          </a:ln>
                        </wps:spPr>
                        <wps:txbx>
                          <w:txbxContent>
                            <w:p w14:paraId="474CA387" w14:textId="77777777" w:rsidR="0033346D" w:rsidRPr="00D86BA0" w:rsidRDefault="0033346D" w:rsidP="00547672">
                              <w:pPr>
                                <w:spacing w:line="256" w:lineRule="auto"/>
                                <w:rPr>
                                  <w:rFonts w:ascii="Times New Roman" w:hAnsi="Times New Roman" w:cs="Times New Roman"/>
                                  <w:sz w:val="24"/>
                                  <w:szCs w:val="24"/>
                                </w:rPr>
                              </w:pPr>
                              <w:r w:rsidRPr="00D86BA0">
                                <w:rPr>
                                  <w:rFonts w:ascii="Times New Roman" w:eastAsia="Calibri" w:hAnsi="Times New Roman" w:cs="Times New Roman"/>
                                </w:rPr>
                                <w:t>R</w:t>
                              </w:r>
                              <w:r w:rsidRPr="00D86BA0">
                                <w:rPr>
                                  <w:rFonts w:ascii="Times New Roman" w:eastAsia="Calibri" w:hAnsi="Times New Roman" w:cs="Times New Roman"/>
                                  <w:position w:val="-6"/>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 name="Text Box 74"/>
                        <wps:cNvSpPr txBox="1"/>
                        <wps:spPr>
                          <a:xfrm>
                            <a:off x="1265694" y="259937"/>
                            <a:ext cx="346710" cy="299720"/>
                          </a:xfrm>
                          <a:prstGeom prst="rect">
                            <a:avLst/>
                          </a:prstGeom>
                          <a:noFill/>
                          <a:ln w="6350">
                            <a:noFill/>
                          </a:ln>
                        </wps:spPr>
                        <wps:txbx>
                          <w:txbxContent>
                            <w:p w14:paraId="622A5865" w14:textId="77777777" w:rsidR="0033346D" w:rsidRPr="00D86BA0" w:rsidRDefault="0033346D" w:rsidP="00547672">
                              <w:pPr>
                                <w:spacing w:line="256" w:lineRule="auto"/>
                                <w:rPr>
                                  <w:rFonts w:ascii="Times New Roman" w:hAnsi="Times New Roman" w:cs="Times New Roman"/>
                                  <w:sz w:val="24"/>
                                  <w:szCs w:val="24"/>
                                </w:rPr>
                              </w:pPr>
                              <w:r w:rsidRPr="00D86BA0">
                                <w:rPr>
                                  <w:rFonts w:ascii="Times New Roman" w:eastAsia="Calibri" w:hAnsi="Times New Roman" w:cs="Times New Roman"/>
                                </w:rPr>
                                <w:t>R</w:t>
                              </w:r>
                              <w:r w:rsidRPr="00D86BA0">
                                <w:rPr>
                                  <w:rFonts w:ascii="Times New Roman" w:eastAsia="Calibri" w:hAnsi="Times New Roman" w:cs="Times New Roman"/>
                                  <w:position w:val="-6"/>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Straight Arrow Connector 53"/>
                        <wps:cNvCnPr/>
                        <wps:spPr>
                          <a:xfrm>
                            <a:off x="2217107" y="947756"/>
                            <a:ext cx="0" cy="131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 name="Straight Arrow Connector 77"/>
                        <wps:cNvCnPr/>
                        <wps:spPr>
                          <a:xfrm flipV="1">
                            <a:off x="2217107" y="1240483"/>
                            <a:ext cx="0"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Text Box 74"/>
                        <wps:cNvSpPr txBox="1"/>
                        <wps:spPr>
                          <a:xfrm>
                            <a:off x="2203146" y="1266897"/>
                            <a:ext cx="281182" cy="233458"/>
                          </a:xfrm>
                          <a:prstGeom prst="rect">
                            <a:avLst/>
                          </a:prstGeom>
                          <a:noFill/>
                          <a:ln w="6350">
                            <a:noFill/>
                          </a:ln>
                        </wps:spPr>
                        <wps:txbx>
                          <w:txbxContent>
                            <w:p w14:paraId="0D8DF92E" w14:textId="77777777" w:rsidR="0033346D" w:rsidRPr="00AC4AA3" w:rsidRDefault="0033346D" w:rsidP="00547672">
                              <w:pPr>
                                <w:spacing w:line="254" w:lineRule="auto"/>
                                <w:rPr>
                                  <w:rFonts w:ascii="Times New Roman" w:hAnsi="Times New Roman" w:cs="Times New Roman"/>
                                  <w:i/>
                                  <w:sz w:val="24"/>
                                  <w:szCs w:val="24"/>
                                </w:rPr>
                              </w:pPr>
                              <w:r w:rsidRPr="00AC4AA3">
                                <w:rPr>
                                  <w:rFonts w:ascii="Times New Roman" w:eastAsia="Calibri" w:hAnsi="Times New Roman" w:cs="Times New Roman"/>
                                  <w:i/>
                                  <w:lang w:val="en-US"/>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14" name="Group 79"/>
                        <wpg:cNvGrpSpPr/>
                        <wpg:grpSpPr>
                          <a:xfrm>
                            <a:off x="2217107" y="1683850"/>
                            <a:ext cx="569595" cy="269876"/>
                            <a:chOff x="0" y="0"/>
                            <a:chExt cx="569771" cy="270005"/>
                          </a:xfrm>
                        </wpg:grpSpPr>
                        <wps:wsp>
                          <wps:cNvPr id="115" name="Rectangle 80"/>
                          <wps:cNvSpPr/>
                          <wps:spPr>
                            <a:xfrm rot="16200000">
                              <a:off x="85054" y="-85054"/>
                              <a:ext cx="131450" cy="30155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 name="Isosceles Triangle 81"/>
                          <wps:cNvSpPr/>
                          <wps:spPr>
                            <a:xfrm rot="10800000">
                              <a:off x="433545" y="201911"/>
                              <a:ext cx="136226" cy="68094"/>
                            </a:xfrm>
                            <a:prstGeom prst="triangl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Connector: Elbow 82"/>
                          <wps:cNvCnPr/>
                          <wps:spPr>
                            <a:xfrm>
                              <a:off x="301558" y="65725"/>
                              <a:ext cx="200100" cy="136186"/>
                            </a:xfrm>
                            <a:prstGeom prst="bentConnector2">
                              <a:avLst/>
                            </a:prstGeom>
                            <a:ln w="9525"/>
                          </wps:spPr>
                          <wps:style>
                            <a:lnRef idx="1">
                              <a:schemeClr val="dk1"/>
                            </a:lnRef>
                            <a:fillRef idx="0">
                              <a:schemeClr val="dk1"/>
                            </a:fillRef>
                            <a:effectRef idx="0">
                              <a:schemeClr val="dk1"/>
                            </a:effectRef>
                            <a:fontRef idx="minor">
                              <a:schemeClr val="tx1"/>
                            </a:fontRef>
                          </wps:style>
                          <wps:bodyPr/>
                        </wps:wsp>
                      </wpg:wgp>
                      <wps:wsp>
                        <wps:cNvPr id="118" name="Connector: Elbow 83"/>
                        <wps:cNvCnPr/>
                        <wps:spPr>
                          <a:xfrm rot="10800000">
                            <a:off x="1823937" y="1631838"/>
                            <a:ext cx="393173" cy="127327"/>
                          </a:xfrm>
                          <a:prstGeom prst="bentConnector3">
                            <a:avLst>
                              <a:gd name="adj1" fmla="val 101023"/>
                            </a:avLst>
                          </a:prstGeom>
                          <a:ln>
                            <a:headEnd type="none"/>
                            <a:tailEnd type="oval"/>
                          </a:ln>
                        </wps:spPr>
                        <wps:style>
                          <a:lnRef idx="1">
                            <a:schemeClr val="dk1"/>
                          </a:lnRef>
                          <a:fillRef idx="0">
                            <a:schemeClr val="dk1"/>
                          </a:fillRef>
                          <a:effectRef idx="0">
                            <a:schemeClr val="dk1"/>
                          </a:effectRef>
                          <a:fontRef idx="minor">
                            <a:schemeClr val="tx1"/>
                          </a:fontRef>
                        </wps:style>
                        <wps:bodyPr/>
                      </wps:wsp>
                      <wps:wsp>
                        <wps:cNvPr id="119" name="Text Box 74"/>
                        <wps:cNvSpPr txBox="1"/>
                        <wps:spPr>
                          <a:xfrm>
                            <a:off x="2484327" y="1471187"/>
                            <a:ext cx="954003" cy="299085"/>
                          </a:xfrm>
                          <a:prstGeom prst="rect">
                            <a:avLst/>
                          </a:prstGeom>
                          <a:noFill/>
                          <a:ln w="6350">
                            <a:noFill/>
                          </a:ln>
                        </wps:spPr>
                        <wps:txbx>
                          <w:txbxContent>
                            <w:p w14:paraId="1A9D0F10" w14:textId="77777777" w:rsidR="0033346D" w:rsidRPr="00CB164A" w:rsidRDefault="0033346D" w:rsidP="00547672">
                              <w:pPr>
                                <w:spacing w:line="254" w:lineRule="auto"/>
                                <w:rPr>
                                  <w:rFonts w:ascii="Times New Roman" w:hAnsi="Times New Roman" w:cs="Times New Roman"/>
                                  <w:sz w:val="24"/>
                                  <w:szCs w:val="24"/>
                                  <w:lang w:val="en-US"/>
                                </w:rPr>
                              </w:pPr>
                              <w:r w:rsidRPr="00CB164A">
                                <w:rPr>
                                  <w:rFonts w:ascii="Times New Roman" w:eastAsia="Calibri" w:hAnsi="Times New Roman" w:cs="Times New Roman"/>
                                </w:rPr>
                                <w:t>R</w:t>
                              </w:r>
                              <w:r w:rsidRPr="00CB164A">
                                <w:rPr>
                                  <w:rFonts w:ascii="Times New Roman" w:eastAsia="Calibri" w:hAnsi="Times New Roman" w:cs="Times New Roman"/>
                                  <w:position w:val="-6"/>
                                  <w:vertAlign w:val="subscript"/>
                                </w:rPr>
                                <w:t>0</w:t>
                              </w:r>
                              <w:r w:rsidRPr="00CB164A">
                                <w:rPr>
                                  <w:rFonts w:ascii="Times New Roman" w:eastAsia="Calibri" w:hAnsi="Times New Roman" w:cs="Times New Roman"/>
                                  <w:position w:val="-6"/>
                                  <w:lang w:val="en-US"/>
                                </w:rPr>
                                <w:t>reference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Rectangle 96"/>
                        <wps:cNvSpPr/>
                        <wps:spPr>
                          <a:xfrm>
                            <a:off x="1963839" y="1683119"/>
                            <a:ext cx="163541" cy="132024"/>
                          </a:xfrm>
                          <a:prstGeom prst="rect">
                            <a:avLst/>
                          </a:prstGeom>
                        </wps:spPr>
                        <wps:style>
                          <a:lnRef idx="2">
                            <a:schemeClr val="dk1"/>
                          </a:lnRef>
                          <a:fillRef idx="1">
                            <a:schemeClr val="lt1"/>
                          </a:fillRef>
                          <a:effectRef idx="0">
                            <a:schemeClr val="dk1"/>
                          </a:effectRef>
                          <a:fontRef idx="minor">
                            <a:schemeClr val="dk1"/>
                          </a:fontRef>
                        </wps:style>
                        <wps:txbx>
                          <w:txbxContent>
                            <w:p w14:paraId="165798E1" w14:textId="77777777" w:rsidR="0033346D" w:rsidRPr="00BD20B0" w:rsidRDefault="0033346D" w:rsidP="0054767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Text Box 74"/>
                        <wps:cNvSpPr txBox="1"/>
                        <wps:spPr>
                          <a:xfrm>
                            <a:off x="1915494" y="1483746"/>
                            <a:ext cx="346710" cy="299085"/>
                          </a:xfrm>
                          <a:prstGeom prst="rect">
                            <a:avLst/>
                          </a:prstGeom>
                          <a:noFill/>
                          <a:ln w="6350">
                            <a:noFill/>
                          </a:ln>
                        </wps:spPr>
                        <wps:txbx>
                          <w:txbxContent>
                            <w:p w14:paraId="3990AED4" w14:textId="77777777" w:rsidR="0033346D" w:rsidRDefault="0033346D" w:rsidP="00547672">
                              <w:pPr>
                                <w:spacing w:line="254" w:lineRule="auto"/>
                                <w:rPr>
                                  <w:sz w:val="24"/>
                                  <w:szCs w:val="24"/>
                                </w:rPr>
                              </w:pPr>
                              <w:r>
                                <w:rPr>
                                  <w:rFonts w:eastAsia="Calibri"/>
                                  <w:lang w:val="en-US"/>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Text Box 74"/>
                        <wps:cNvSpPr txBox="1"/>
                        <wps:spPr>
                          <a:xfrm>
                            <a:off x="4065565" y="722297"/>
                            <a:ext cx="1145581" cy="486017"/>
                          </a:xfrm>
                          <a:prstGeom prst="rect">
                            <a:avLst/>
                          </a:prstGeom>
                          <a:noFill/>
                          <a:ln w="6350">
                            <a:noFill/>
                          </a:ln>
                        </wps:spPr>
                        <wps:txbx>
                          <w:txbxContent>
                            <w:p w14:paraId="7E8FD29A" w14:textId="77777777" w:rsidR="0033346D" w:rsidRDefault="0033346D" w:rsidP="00547672">
                              <w:pPr>
                                <w:spacing w:line="254" w:lineRule="auto"/>
                                <w:rPr>
                                  <w:sz w:val="24"/>
                                  <w:szCs w:val="24"/>
                                </w:rPr>
                              </w:pPr>
                              <w:r>
                                <w:rPr>
                                  <w:rFonts w:eastAsia="Calibri"/>
                                  <w:lang w:val="en-US"/>
                                </w:rPr>
                                <w:t xml:space="preserve">Beam upstream side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F0CF31B" id="Canvas 1" o:spid="_x0000_s1066" editas="canvas" style="width:6in;height:159.7pt;mso-position-horizontal-relative:char;mso-position-vertical-relative:line" coordsize="54864,20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">
                <v:shape id="_x0000_s1067" type="#_x0000_t75" style="position:absolute;width:54864;height:20281;visibility:visible;mso-wrap-style:square" filled="t">
                  <v:fill o:detectmouseclick="t"/>
                  <v:path o:connecttype="none"/>
                </v:shape>
                <v:rect id="Rectangle 44" o:spid="_x0000_s1068" style="position:absolute;left:16124;top:5412;width:21515;height:6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" fillcolor="white [3201]" strokecolor="black [3200]" strokeweight="1pt"/>
                <v:rect id="Rectangle 45" o:spid="_x0000_s1069" style="position:absolute;left:17850;top:12404;width:822;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" fillcolor="#5b9bd5 [3204]" strokecolor="#1f4d78 [1604]" strokeweight="1pt"/>
                <v:rect id="Rectangle 46" o:spid="_x0000_s1070" style="position:absolute;left:17850;top:3958;width:819;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" fillcolor="#5b9bd5 [3204]" strokecolor="#1f4d78 [1604]" strokeweight="1pt"/>
                <v:rect id="Rectangle 47" o:spid="_x0000_s1071" style="position:absolute;left:35456;top:3958;width:819;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" fillcolor="#5b9bd5 [3204]" strokecolor="#1f4d78 [1604]" strokeweight="1pt"/>
                <v:rect id="Rectangle 48" o:spid="_x0000_s1072" style="position:absolute;left:35456;top:12410;width:819;height:1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" fillcolor="#5b9bd5 [3204]" strokecolor="#1f4d78 [1604]" strokeweight="1pt"/>
                <v:line id="Straight Connector 49" o:spid="_x0000_s1073" style="position:absolute;visibility:visible;mso-wrap-style:square" from="18239,13864" to="18239,15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" strokecolor="black [3200]">
                  <v:stroke joinstyle="miter"/>
                </v:line>
                <v:line id="Straight Connector 50" o:spid="_x0000_s1074" style="position:absolute;flip:x;visibility:visible;mso-wrap-style:square" from="12986,15418" to="18239,15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" strokecolor="black [3200]">
                  <v:stroke joinstyle="miter"/>
                </v:line>
                <v:shapetype id="_x0000_t33" coordsize="21600,21600" o:spt="33" o:oned="t" path="m,l21600,r,21600e" filled="f">
                  <v:stroke joinstyle="miter"/>
                  <v:path arrowok="t" fillok="f" o:connecttype="none"/>
                  <o:lock v:ext="edit" shapetype="t"/>
                </v:shapetype>
                <v:shape id="Connector: Elbow 54" o:spid="_x0000_s1075" type="#_x0000_t33" style="position:absolute;left:35865;top:13864;width:1774;height:179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" strokecolor="black [3200]"/>
                <v:group id="Group 64" o:spid="_x0000_s1076" style="position:absolute;left:37639;top:15004;width:5698;height:2700" coordorigin="37639,19965" coordsize="569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51" o:spid="_x0000_s1077" style="position:absolute;left:38490;top:19114;width:1314;height:30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" fillcolor="white [3201]" strokecolor="black [3200]"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2" o:spid="_x0000_s1078" type="#_x0000_t5" style="position:absolute;left:41974;top:21984;width:1363;height:68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" fillcolor="white [3201]" strokecolor="black [3200]" strokeweight="1pt"/>
                  <v:shape id="Connector: Elbow 55" o:spid="_x0000_s1079" type="#_x0000_t33" style="position:absolute;left:40654;top:20622;width:2001;height:136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" strokecolor="black [3200]"/>
                </v:group>
                <v:group id="Group 63" o:spid="_x0000_s1080" style="position:absolute;left:37639;top:1113;width:5696;height:2699" coordorigin="37639,6075" coordsize="5695,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56" o:spid="_x0000_s1081" style="position:absolute;left:38487;top:5227;width:1314;height:30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" fillcolor="white [3201]" strokecolor="black [3200]" strokeweight="1pt"/>
                  <v:shape id="Isosceles Triangle 57" o:spid="_x0000_s1082" type="#_x0000_t5" style="position:absolute;left:41976;top:8094;width:1359;height:6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" fillcolor="white [3201]" strokecolor="black [3200]" strokeweight="1pt"/>
                  <v:shape id="Connector: Elbow 58" o:spid="_x0000_s1083" type="#_x0000_t33" style="position:absolute;left:40655;top:6729;width:2000;height:13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" strokecolor="black [3200]"/>
                </v:group>
                <v:group id="Group 62" o:spid="_x0000_s1084" style="position:absolute;left:10428;top:1279;width:5696;height:2699;flip:x" coordorigin="9387,3570" coordsize="5695,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">
                  <v:rect id="Rectangle 59" o:spid="_x0000_s1085" style="position:absolute;left:10235;top:2722;width:1314;height:30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" fillcolor="white [3201]" strokecolor="black [3200]" strokeweight="1pt"/>
                  <v:shape id="Isosceles Triangle 60" o:spid="_x0000_s1086" type="#_x0000_t5" style="position:absolute;left:13724;top:5589;width:1359;height:6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" fillcolor="white [3201]" strokecolor="black [3200]" strokeweight="1pt"/>
                  <v:shape id="Connector: Elbow 61" o:spid="_x0000_s1087" type="#_x0000_t33" style="position:absolute;left:12403;top:4224;width:2001;height:135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" strokecolor="black [3200]"/>
                </v:group>
                <v:shape id="Connector: Elbow 65" o:spid="_x0000_s1088" type="#_x0000_t33" style="position:absolute;left:16181;top:1880;width:2021;height:213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" strokecolor="black [3200]"/>
                <v:shape id="Connector: Elbow 66" o:spid="_x0000_s1089" type="#_x0000_t33" style="position:absolute;left:35658;top:1978;width:2187;height:177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" strokecolor="black [3200]"/>
                <v:rect id="Rectangle 67" o:spid="_x0000_s1090" style="position:absolute;left:7879;top:13326;width:5107;height:4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21D297A7" w14:textId="77777777" w:rsidR="0033346D" w:rsidRPr="002B27C3" w:rsidRDefault="0033346D" w:rsidP="00547672">
                        <w:pPr>
                          <w:jc w:val="center"/>
                          <w:rPr>
                            <w:lang w:val="en-US"/>
                          </w:rPr>
                        </w:pPr>
                        <w:r>
                          <w:rPr>
                            <w:lang w:val="en-US"/>
                          </w:rPr>
                          <w:t>NA</w:t>
                        </w:r>
                      </w:p>
                    </w:txbxContent>
                  </v:textbox>
                </v:rect>
                <v:line id="Straight Connector 68" o:spid="_x0000_s1091" style="position:absolute;visibility:visible;mso-wrap-style:square" from="18672,10797" to="35456,10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" strokecolor="black [3200]" strokeweight="1.5pt">
                  <v:stroke joinstyle="miter"/>
                </v:line>
                <v:line id="Straight Connector 69" o:spid="_x0000_s1092" style="position:absolute;visibility:visible;mso-wrap-style:square" from="18673,7243" to="35456,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" strokecolor="black [3200]" strokeweight="1.5pt">
                  <v:stroke joinstyle="miter"/>
                </v:line>
                <v:line id="Straight Connector 70" o:spid="_x0000_s1093" style="position:absolute;flip:x;visibility:visible;mso-wrap-style:square" from="18261,10797" to="18673,12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" strokecolor="#5b9bd5 [3204]" strokeweight=".5pt">
                  <v:stroke joinstyle="miter"/>
                </v:line>
                <v:line id="Straight Connector 71" o:spid="_x0000_s1094" style="position:absolute;visibility:visible;mso-wrap-style:square" from="35456,10797" to="35865,12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" strokecolor="#5b9bd5 [3204]" strokeweight=".5pt">
                  <v:stroke joinstyle="miter"/>
                </v:line>
                <v:line id="Straight Connector 72" o:spid="_x0000_s1095" style="position:absolute;flip:x y;visibility:visible;mso-wrap-style:square" from="18260,5412" to="18673,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" strokecolor="#5b9bd5 [3204]" strokeweight=".5pt">
                  <v:stroke joinstyle="miter"/>
                </v:line>
                <v:line id="Straight Connector 73" o:spid="_x0000_s1096" style="position:absolute;flip:y;visibility:visible;mso-wrap-style:square" from="35456,5412" to="35865,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" strokecolor="#5b9bd5 [3204]" strokeweight=".5pt">
                  <v:stroke joinstyle="miter"/>
                </v:line>
                <v:shape id="Text Box 74" o:spid="_x0000_s1097" type="#_x0000_t202" style="position:absolute;left:38251;top:2594;width:3470;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2710B717" w14:textId="77777777" w:rsidR="0033346D" w:rsidRPr="00D86BA0" w:rsidRDefault="0033346D" w:rsidP="00547672">
                        <w:pPr>
                          <w:rPr>
                            <w:rFonts w:ascii="Times New Roman" w:hAnsi="Times New Roman" w:cs="Times New Roman"/>
                            <w:lang w:val="en-US"/>
                          </w:rPr>
                        </w:pPr>
                        <w:r w:rsidRPr="00D86BA0">
                          <w:rPr>
                            <w:rFonts w:ascii="Times New Roman" w:hAnsi="Times New Roman" w:cs="Times New Roman"/>
                            <w:lang w:val="en-US"/>
                          </w:rPr>
                          <w:t>R</w:t>
                        </w:r>
                        <w:r w:rsidRPr="00D86BA0">
                          <w:rPr>
                            <w:rFonts w:ascii="Times New Roman" w:hAnsi="Times New Roman" w:cs="Times New Roman"/>
                            <w:vertAlign w:val="subscript"/>
                            <w:lang w:val="en-US"/>
                          </w:rPr>
                          <w:t>0</w:t>
                        </w:r>
                      </w:p>
                    </w:txbxContent>
                  </v:textbox>
                </v:shape>
                <v:shape id="Text Box 74" o:spid="_x0000_s1098" type="#_x0000_t202" style="position:absolute;left:38509;top:11842;width:3467;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474CA387" w14:textId="77777777" w:rsidR="0033346D" w:rsidRPr="00D86BA0" w:rsidRDefault="0033346D" w:rsidP="00547672">
                        <w:pPr>
                          <w:spacing w:line="256" w:lineRule="auto"/>
                          <w:rPr>
                            <w:rFonts w:ascii="Times New Roman" w:hAnsi="Times New Roman" w:cs="Times New Roman"/>
                            <w:sz w:val="24"/>
                            <w:szCs w:val="24"/>
                          </w:rPr>
                        </w:pPr>
                        <w:r w:rsidRPr="00D86BA0">
                          <w:rPr>
                            <w:rFonts w:ascii="Times New Roman" w:eastAsia="Calibri" w:hAnsi="Times New Roman" w:cs="Times New Roman"/>
                          </w:rPr>
                          <w:t>R</w:t>
                        </w:r>
                        <w:r w:rsidRPr="00D86BA0">
                          <w:rPr>
                            <w:rFonts w:ascii="Times New Roman" w:eastAsia="Calibri" w:hAnsi="Times New Roman" w:cs="Times New Roman"/>
                            <w:position w:val="-6"/>
                            <w:vertAlign w:val="subscript"/>
                          </w:rPr>
                          <w:t>0</w:t>
                        </w:r>
                      </w:p>
                    </w:txbxContent>
                  </v:textbox>
                </v:shape>
                <v:shape id="Text Box 74" o:spid="_x0000_s1099" type="#_x0000_t202" style="position:absolute;left:12656;top:2599;width:3468;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622A5865" w14:textId="77777777" w:rsidR="0033346D" w:rsidRPr="00D86BA0" w:rsidRDefault="0033346D" w:rsidP="00547672">
                        <w:pPr>
                          <w:spacing w:line="256" w:lineRule="auto"/>
                          <w:rPr>
                            <w:rFonts w:ascii="Times New Roman" w:hAnsi="Times New Roman" w:cs="Times New Roman"/>
                            <w:sz w:val="24"/>
                            <w:szCs w:val="24"/>
                          </w:rPr>
                        </w:pPr>
                        <w:r w:rsidRPr="00D86BA0">
                          <w:rPr>
                            <w:rFonts w:ascii="Times New Roman" w:eastAsia="Calibri" w:hAnsi="Times New Roman" w:cs="Times New Roman"/>
                          </w:rPr>
                          <w:t>R</w:t>
                        </w:r>
                        <w:r w:rsidRPr="00D86BA0">
                          <w:rPr>
                            <w:rFonts w:ascii="Times New Roman" w:eastAsia="Calibri" w:hAnsi="Times New Roman" w:cs="Times New Roman"/>
                            <w:position w:val="-6"/>
                            <w:vertAlign w:val="subscript"/>
                          </w:rPr>
                          <w:t>0</w:t>
                        </w:r>
                      </w:p>
                    </w:txbxContent>
                  </v:textbox>
                </v:shape>
                <v:shape id="Straight Arrow Connector 53" o:spid="_x0000_s1100" type="#_x0000_t32" style="position:absolute;left:22171;top:9477;width:0;height:1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" strokecolor="black [3200]" strokeweight=".5pt">
                  <v:stroke endarrow="block" joinstyle="miter"/>
                </v:shape>
                <v:shape id="Straight Arrow Connector 77" o:spid="_x0000_s1101" type="#_x0000_t32" style="position:absolute;left:22171;top:12404;width:0;height:12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" strokecolor="black [3200]" strokeweight=".5pt">
                  <v:stroke endarrow="block" joinstyle="miter"/>
                </v:shape>
                <v:shape id="Text Box 74" o:spid="_x0000_s1102" type="#_x0000_t202" style="position:absolute;left:22031;top:12668;width:2812;height:2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0D8DF92E" w14:textId="77777777" w:rsidR="0033346D" w:rsidRPr="00AC4AA3" w:rsidRDefault="0033346D" w:rsidP="00547672">
                        <w:pPr>
                          <w:spacing w:line="254" w:lineRule="auto"/>
                          <w:rPr>
                            <w:rFonts w:ascii="Times New Roman" w:hAnsi="Times New Roman" w:cs="Times New Roman"/>
                            <w:i/>
                            <w:sz w:val="24"/>
                            <w:szCs w:val="24"/>
                          </w:rPr>
                        </w:pPr>
                        <w:proofErr w:type="gramStart"/>
                        <w:r w:rsidRPr="00AC4AA3">
                          <w:rPr>
                            <w:rFonts w:ascii="Times New Roman" w:eastAsia="Calibri" w:hAnsi="Times New Roman" w:cs="Times New Roman"/>
                            <w:i/>
                            <w:lang w:val="en-US"/>
                          </w:rPr>
                          <w:t>d</w:t>
                        </w:r>
                        <w:proofErr w:type="gramEnd"/>
                      </w:p>
                    </w:txbxContent>
                  </v:textbox>
                </v:shape>
                <v:group id="Group 79" o:spid="_x0000_s1103" style="position:absolute;left:22171;top:16838;width:5696;height:2699" coordsize="5697,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rect id="Rectangle 80" o:spid="_x0000_s1104" style="position:absolute;left:851;top:-851;width:1314;height:30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" fillcolor="white [3201]" strokecolor="black [3200]" strokeweight="1pt"/>
                  <v:shape id="Isosceles Triangle 81" o:spid="_x0000_s1105" type="#_x0000_t5" style="position:absolute;left:4335;top:2019;width:1362;height:68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" fillcolor="white [3201]" strokecolor="black [3200]" strokeweight="1pt"/>
                  <v:shape id="Connector: Elbow 82" o:spid="_x0000_s1106" type="#_x0000_t33" style="position:absolute;left:3015;top:657;width:2001;height:136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" strokecolor="black [3200]"/>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3" o:spid="_x0000_s1107" type="#_x0000_t34" style="position:absolute;left:18239;top:16318;width:3932;height:127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" adj="21821" strokecolor="black [3200]" strokeweight=".5pt">
                  <v:stroke endarrow="oval"/>
                </v:shape>
                <v:shape id="Text Box 74" o:spid="_x0000_s1108" type="#_x0000_t202" style="position:absolute;left:24843;top:14711;width:954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1A9D0F10" w14:textId="77777777" w:rsidR="0033346D" w:rsidRPr="00CB164A" w:rsidRDefault="0033346D" w:rsidP="00547672">
                        <w:pPr>
                          <w:spacing w:line="254" w:lineRule="auto"/>
                          <w:rPr>
                            <w:rFonts w:ascii="Times New Roman" w:hAnsi="Times New Roman" w:cs="Times New Roman"/>
                            <w:sz w:val="24"/>
                            <w:szCs w:val="24"/>
                            <w:lang w:val="en-US"/>
                          </w:rPr>
                        </w:pPr>
                        <w:r w:rsidRPr="00CB164A">
                          <w:rPr>
                            <w:rFonts w:ascii="Times New Roman" w:eastAsia="Calibri" w:hAnsi="Times New Roman" w:cs="Times New Roman"/>
                          </w:rPr>
                          <w:t>R</w:t>
                        </w:r>
                        <w:r w:rsidRPr="00CB164A">
                          <w:rPr>
                            <w:rFonts w:ascii="Times New Roman" w:eastAsia="Calibri" w:hAnsi="Times New Roman" w:cs="Times New Roman"/>
                            <w:position w:val="-6"/>
                            <w:vertAlign w:val="subscript"/>
                          </w:rPr>
                          <w:t>0</w:t>
                        </w:r>
                        <w:r w:rsidRPr="00CB164A">
                          <w:rPr>
                            <w:rFonts w:ascii="Times New Roman" w:eastAsia="Calibri" w:hAnsi="Times New Roman" w:cs="Times New Roman"/>
                            <w:position w:val="-6"/>
                            <w:lang w:val="en-US"/>
                          </w:rPr>
                          <w:t>reference</w:t>
                        </w:r>
                      </w:p>
                    </w:txbxContent>
                  </v:textbox>
                </v:shape>
                <v:rect id="Rectangle 96" o:spid="_x0000_s1109" style="position:absolute;left:19638;top:16831;width:1635;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" fillcolor="white [3201]" strokecolor="black [3200]" strokeweight="1pt">
                  <v:textbox>
                    <w:txbxContent>
                      <w:p w14:paraId="165798E1" w14:textId="77777777" w:rsidR="0033346D" w:rsidRPr="00BD20B0" w:rsidRDefault="0033346D" w:rsidP="00547672">
                        <w:pPr>
                          <w:jc w:val="center"/>
                          <w:rPr>
                            <w:lang w:val="en-US"/>
                          </w:rPr>
                        </w:pPr>
                      </w:p>
                    </w:txbxContent>
                  </v:textbox>
                </v:rect>
                <v:shape id="Text Box 74" o:spid="_x0000_s1110" type="#_x0000_t202" style="position:absolute;left:19154;top:14837;width:3468;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3990AED4" w14:textId="77777777" w:rsidR="0033346D" w:rsidRDefault="0033346D" w:rsidP="00547672">
                        <w:pPr>
                          <w:spacing w:line="254" w:lineRule="auto"/>
                          <w:rPr>
                            <w:sz w:val="24"/>
                            <w:szCs w:val="24"/>
                          </w:rPr>
                        </w:pPr>
                        <w:r>
                          <w:rPr>
                            <w:rFonts w:eastAsia="Calibri"/>
                            <w:lang w:val="en-US"/>
                          </w:rPr>
                          <w:t>A</w:t>
                        </w:r>
                      </w:p>
                    </w:txbxContent>
                  </v:textbox>
                </v:shape>
                <v:shape id="Text Box 74" o:spid="_x0000_s1111" type="#_x0000_t202" style="position:absolute;left:40655;top:7222;width:11456;height: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7E8FD29A" w14:textId="77777777" w:rsidR="0033346D" w:rsidRDefault="0033346D" w:rsidP="00547672">
                        <w:pPr>
                          <w:spacing w:line="254" w:lineRule="auto"/>
                          <w:rPr>
                            <w:sz w:val="24"/>
                            <w:szCs w:val="24"/>
                          </w:rPr>
                        </w:pPr>
                        <w:r>
                          <w:rPr>
                            <w:rFonts w:eastAsia="Calibri"/>
                            <w:lang w:val="en-US"/>
                          </w:rPr>
                          <w:t xml:space="preserve">Beam upstream side </w:t>
                        </w:r>
                      </w:p>
                    </w:txbxContent>
                  </v:textbox>
                </v:shape>
                <w10:anchorlock/>
              </v:group>
            </w:pict>
          </mc:Fallback>
        </mc:AlternateContent>
      </w:r>
    </w:p>
    <w:p w14:paraId="17398FC3" w14:textId="705C1095" w:rsidR="00547672" w:rsidRDefault="00547672" w:rsidP="00AC4AA3">
      <w:pPr>
        <w:pStyle w:val="Fig"/>
      </w:pPr>
      <w:bookmarkStart w:id="148" w:name="_Ref34731053"/>
      <w:r>
        <w:t xml:space="preserve">Figure </w:t>
      </w:r>
      <w:r>
        <w:fldChar w:fldCharType="begin"/>
      </w:r>
      <w:r>
        <w:instrText xml:space="preserve"> SEQ Figure \* ARABIC </w:instrText>
      </w:r>
      <w:r>
        <w:fldChar w:fldCharType="separate"/>
      </w:r>
      <w:r w:rsidR="003C1DFF">
        <w:rPr>
          <w:noProof/>
        </w:rPr>
        <w:t>5</w:t>
      </w:r>
      <w:r>
        <w:fldChar w:fldCharType="end"/>
      </w:r>
      <w:bookmarkEnd w:id="148"/>
      <w:r>
        <w:t>. Impedance test of Schottky antenna. The configuration with four ports.</w:t>
      </w:r>
    </w:p>
    <w:p w14:paraId="41384404" w14:textId="5BD016F4" w:rsidR="00547672" w:rsidRDefault="00547672" w:rsidP="00AC4AA3">
      <w:pPr>
        <w:jc w:val="both"/>
        <w:rPr>
          <w:rFonts w:ascii="Times New Roman" w:hAnsi="Times New Roman" w:cs="Times New Roman"/>
          <w:sz w:val="24"/>
          <w:szCs w:val="24"/>
          <w:lang w:val="en-US"/>
        </w:rPr>
      </w:pPr>
      <w:r w:rsidRPr="00547672">
        <w:rPr>
          <w:rFonts w:ascii="Times New Roman" w:hAnsi="Times New Roman" w:cs="Times New Roman"/>
          <w:sz w:val="24"/>
          <w:szCs w:val="24"/>
          <w:lang w:val="en-US"/>
        </w:rPr>
        <w:t>The goal of RF tuning is matched impedance system. Due to the network analyzer (NA) principle of operation the impedance is compared to the reference value in zero-crossing mode or substitution method. It reduces the accuracy requirements to the network analyzer itself. The dominated component of the measurement error is an impedance inaccuracy of the assembly of the reference terminal resistor and connected adapter.</w:t>
      </w:r>
    </w:p>
    <w:p w14:paraId="190AE550" w14:textId="77777777" w:rsidR="00EC061A" w:rsidRDefault="000E419B" w:rsidP="00AC4AA3">
      <w:pPr>
        <w:keepNext/>
      </w:pPr>
      <w:r>
        <w:rPr>
          <w:rFonts w:ascii="Times New Roman" w:hAnsi="Times New Roman" w:cs="Times New Roman"/>
          <w:noProof/>
          <w:sz w:val="24"/>
          <w:szCs w:val="24"/>
          <w:lang w:val="en-US"/>
        </w:rPr>
        <w:pict w14:anchorId="09870FB2">
          <v:shape id="_x0000_i1026" type="#_x0000_t75" alt="" style="width:466.5pt;height:230.5pt;mso-width-percent:0;mso-height-percent:0;mso-width-percent:0;mso-height-percent:0">
            <v:imagedata r:id="rId13" o:title="Fig6"/>
          </v:shape>
        </w:pict>
      </w:r>
    </w:p>
    <w:p w14:paraId="177C79E5" w14:textId="181817C7" w:rsidR="00547672" w:rsidRDefault="00EC061A" w:rsidP="00AC4AA3">
      <w:pPr>
        <w:pStyle w:val="Fig"/>
      </w:pPr>
      <w:r>
        <w:t xml:space="preserve">Figure </w:t>
      </w:r>
      <w:r>
        <w:fldChar w:fldCharType="begin"/>
      </w:r>
      <w:r>
        <w:instrText xml:space="preserve"> SEQ Figure \* ARABIC </w:instrText>
      </w:r>
      <w:r>
        <w:fldChar w:fldCharType="separate"/>
      </w:r>
      <w:r w:rsidR="003C1DFF">
        <w:rPr>
          <w:noProof/>
        </w:rPr>
        <w:t>6</w:t>
      </w:r>
      <w:r>
        <w:fldChar w:fldCharType="end"/>
      </w:r>
      <w:r>
        <w:t>. Typical reflection coefficient due to RF adapter is in the left graph. Adapter and terminator drawings are in the right.</w:t>
      </w:r>
    </w:p>
    <w:p w14:paraId="59EF255E" w14:textId="41D24E3D" w:rsidR="00EC061A" w:rsidRDefault="00EC061A" w:rsidP="00AC4AA3">
      <w:pPr>
        <w:jc w:val="both"/>
        <w:rPr>
          <w:rFonts w:ascii="Times New Roman" w:hAnsi="Times New Roman" w:cs="Times New Roman"/>
          <w:sz w:val="24"/>
          <w:szCs w:val="24"/>
          <w:lang w:val="en-US"/>
        </w:rPr>
      </w:pPr>
      <w:r w:rsidRPr="00EC061A">
        <w:rPr>
          <w:rFonts w:ascii="Times New Roman" w:hAnsi="Times New Roman" w:cs="Times New Roman"/>
          <w:sz w:val="24"/>
          <w:szCs w:val="24"/>
          <w:lang w:val="en-US"/>
        </w:rPr>
        <w:t xml:space="preserve">The typical standing wave ratio degradation due to the reference item nonideality is 1.03 or 3% per each component (see Figure 6 for high-quality Amphenol parts). Such accuracy is sufficient for control the strip-line electrodes SWR with 5% tolerance. As an option at the stage of SAT the network analyzer may be calibrated with calibration kit provided by the manufacturer of NA. The dedicated reference load has long-term stability and precision better than 0.5%. Such kind of accurate measurements requires also at least one another high-quality termination at the upstream side of the antenna. This option is not available for Factory Acceptance Test due to the limited </w:t>
      </w:r>
      <w:r w:rsidRPr="00EC061A">
        <w:rPr>
          <w:rFonts w:ascii="Times New Roman" w:hAnsi="Times New Roman" w:cs="Times New Roman"/>
          <w:sz w:val="24"/>
          <w:szCs w:val="24"/>
          <w:lang w:val="en-US"/>
        </w:rPr>
        <w:lastRenderedPageBreak/>
        <w:t>equipment possibilities of the contractor. Also, to make this test meaningful later on practice, one has to use the calibration quality terminators and signal cables for routine measurements of Schottky signals.</w:t>
      </w:r>
    </w:p>
    <w:p w14:paraId="298BDCB6" w14:textId="77777777" w:rsidR="00575071" w:rsidRPr="003C0F18" w:rsidRDefault="00575071" w:rsidP="003C0F18">
      <w:pPr>
        <w:pStyle w:val="a4"/>
        <w:numPr>
          <w:ilvl w:val="0"/>
          <w:numId w:val="3"/>
        </w:numPr>
        <w:ind w:left="0" w:firstLine="0"/>
        <w:contextualSpacing w:val="0"/>
        <w:rPr>
          <w:rFonts w:ascii="Times New Roman" w:hAnsi="Times New Roman" w:cs="Times New Roman"/>
          <w:b/>
          <w:sz w:val="28"/>
          <w:szCs w:val="28"/>
          <w:lang w:val="en-US"/>
        </w:rPr>
      </w:pPr>
      <w:r w:rsidRPr="003C0F18">
        <w:rPr>
          <w:rFonts w:ascii="Times New Roman" w:hAnsi="Times New Roman" w:cs="Times New Roman"/>
          <w:b/>
          <w:sz w:val="28"/>
          <w:szCs w:val="28"/>
          <w:lang w:val="en-US"/>
        </w:rPr>
        <w:t>Monitoring and Measurements</w:t>
      </w:r>
    </w:p>
    <w:p w14:paraId="759EEFB5" w14:textId="77777777" w:rsidR="00575071" w:rsidRPr="003C0F18" w:rsidRDefault="00CD3B1C" w:rsidP="00753448">
      <w:pPr>
        <w:rPr>
          <w:rFonts w:ascii="Times New Roman" w:hAnsi="Times New Roman" w:cs="Times New Roman"/>
          <w:b/>
          <w:sz w:val="24"/>
          <w:szCs w:val="24"/>
          <w:lang w:val="en-US"/>
        </w:rPr>
      </w:pPr>
      <w:r w:rsidRPr="003C0F18">
        <w:rPr>
          <w:rFonts w:ascii="Times New Roman" w:hAnsi="Times New Roman" w:cs="Times New Roman"/>
          <w:b/>
          <w:sz w:val="24"/>
          <w:szCs w:val="24"/>
          <w:lang w:val="en-US"/>
        </w:rPr>
        <w:t>List and description of quality control steps</w:t>
      </w:r>
    </w:p>
    <w:p w14:paraId="6D5ED86E" w14:textId="0C72B7EC" w:rsidR="00575071" w:rsidRDefault="00CD3B1C" w:rsidP="000B324C">
      <w:pPr>
        <w:jc w:val="both"/>
        <w:rPr>
          <w:rFonts w:ascii="Times New Roman" w:hAnsi="Times New Roman" w:cs="Times New Roman"/>
          <w:sz w:val="24"/>
          <w:szCs w:val="24"/>
          <w:lang w:val="en-US"/>
        </w:rPr>
      </w:pPr>
      <w:r w:rsidRPr="00CD3B1C">
        <w:rPr>
          <w:rFonts w:ascii="Times New Roman" w:hAnsi="Times New Roman" w:cs="Times New Roman"/>
          <w:sz w:val="24"/>
          <w:szCs w:val="24"/>
          <w:lang w:val="en-US"/>
        </w:rPr>
        <w:t xml:space="preserve">The input tests of the procured products are performed to certify the compliance of </w:t>
      </w:r>
      <w:r w:rsidR="000B324C" w:rsidRPr="000B324C">
        <w:rPr>
          <w:rFonts w:ascii="Times New Roman" w:hAnsi="Times New Roman" w:cs="Times New Roman"/>
          <w:sz w:val="24"/>
          <w:szCs w:val="24"/>
          <w:lang w:val="en-US"/>
        </w:rPr>
        <w:t>procured</w:t>
      </w:r>
      <w:r w:rsidR="000B324C">
        <w:rPr>
          <w:rFonts w:ascii="Times New Roman" w:hAnsi="Times New Roman" w:cs="Times New Roman"/>
          <w:sz w:val="24"/>
          <w:szCs w:val="24"/>
          <w:lang w:val="en-US"/>
        </w:rPr>
        <w:t xml:space="preserve"> </w:t>
      </w:r>
      <w:r w:rsidR="000B324C" w:rsidRPr="000B324C">
        <w:rPr>
          <w:rFonts w:ascii="Times New Roman" w:hAnsi="Times New Roman" w:cs="Times New Roman"/>
          <w:sz w:val="24"/>
          <w:szCs w:val="24"/>
          <w:lang w:val="en-US"/>
        </w:rPr>
        <w:t>raw material,</w:t>
      </w:r>
      <w:r w:rsidR="000B324C">
        <w:rPr>
          <w:rFonts w:ascii="Times New Roman" w:hAnsi="Times New Roman" w:cs="Times New Roman"/>
          <w:sz w:val="24"/>
          <w:szCs w:val="24"/>
          <w:lang w:val="en-US"/>
        </w:rPr>
        <w:t xml:space="preserve"> </w:t>
      </w:r>
      <w:r w:rsidRPr="00CD3B1C">
        <w:rPr>
          <w:rFonts w:ascii="Times New Roman" w:hAnsi="Times New Roman" w:cs="Times New Roman"/>
          <w:sz w:val="24"/>
          <w:szCs w:val="24"/>
          <w:lang w:val="en-US"/>
        </w:rPr>
        <w:t>components, facilities, measurement and test equipment to quality requirements</w:t>
      </w:r>
      <w:r>
        <w:rPr>
          <w:rFonts w:ascii="Times New Roman" w:hAnsi="Times New Roman" w:cs="Times New Roman"/>
          <w:sz w:val="24"/>
          <w:szCs w:val="24"/>
          <w:lang w:val="en-US"/>
        </w:rPr>
        <w:t xml:space="preserve"> </w:t>
      </w:r>
      <w:r w:rsidRPr="00CD3B1C">
        <w:rPr>
          <w:rFonts w:ascii="Times New Roman" w:hAnsi="Times New Roman" w:cs="Times New Roman"/>
          <w:sz w:val="24"/>
          <w:szCs w:val="24"/>
          <w:lang w:val="en-US"/>
        </w:rPr>
        <w:t>of the procurement contract. The input tests are performed by the qualified personnel with</w:t>
      </w:r>
      <w:r>
        <w:rPr>
          <w:rFonts w:ascii="Times New Roman" w:hAnsi="Times New Roman" w:cs="Times New Roman"/>
          <w:sz w:val="24"/>
          <w:szCs w:val="24"/>
          <w:lang w:val="en-US"/>
        </w:rPr>
        <w:t xml:space="preserve"> </w:t>
      </w:r>
      <w:r w:rsidRPr="00CD3B1C">
        <w:rPr>
          <w:rFonts w:ascii="Times New Roman" w:hAnsi="Times New Roman" w:cs="Times New Roman"/>
          <w:sz w:val="24"/>
          <w:szCs w:val="24"/>
          <w:lang w:val="en-US"/>
        </w:rPr>
        <w:t xml:space="preserve">requirements by </w:t>
      </w:r>
      <w:r w:rsidR="000B324C" w:rsidRPr="003C0F18">
        <w:rPr>
          <w:rFonts w:ascii="Times New Roman" w:hAnsi="Times New Roman" w:cs="Times New Roman"/>
          <w:i/>
          <w:sz w:val="24"/>
          <w:szCs w:val="24"/>
          <w:lang w:val="en-US"/>
        </w:rPr>
        <w:t>Regulation on the acceptance of goods, works and services in quantity and quality at ITEP</w:t>
      </w:r>
      <w:r w:rsidR="00830DE3">
        <w:rPr>
          <w:rFonts w:ascii="Times New Roman" w:hAnsi="Times New Roman" w:cs="Times New Roman"/>
          <w:sz w:val="24"/>
          <w:szCs w:val="24"/>
          <w:lang w:val="en-US"/>
        </w:rPr>
        <w:t xml:space="preserve">, approved by the Order of the Director </w:t>
      </w:r>
      <w:r w:rsidR="00830DE3" w:rsidRPr="009127BE">
        <w:rPr>
          <w:rFonts w:ascii="Times New Roman" w:hAnsi="Times New Roman" w:cs="Times New Roman"/>
          <w:sz w:val="24"/>
          <w:szCs w:val="24"/>
          <w:lang w:val="en-US"/>
        </w:rPr>
        <w:t>№</w:t>
      </w:r>
      <w:r w:rsidR="00830DE3">
        <w:rPr>
          <w:rFonts w:ascii="Times New Roman" w:hAnsi="Times New Roman" w:cs="Times New Roman"/>
          <w:sz w:val="24"/>
          <w:szCs w:val="24"/>
          <w:lang w:val="en-US"/>
        </w:rPr>
        <w:t>115, signed May 21, 2014.</w:t>
      </w:r>
      <w:r w:rsidRPr="00CD3B1C">
        <w:rPr>
          <w:rFonts w:ascii="Times New Roman" w:hAnsi="Times New Roman" w:cs="Times New Roman"/>
          <w:sz w:val="24"/>
          <w:szCs w:val="24"/>
          <w:lang w:val="en-US"/>
        </w:rPr>
        <w:t xml:space="preserve"> The input</w:t>
      </w:r>
      <w:r>
        <w:rPr>
          <w:rFonts w:ascii="Times New Roman" w:hAnsi="Times New Roman" w:cs="Times New Roman"/>
          <w:sz w:val="24"/>
          <w:szCs w:val="24"/>
          <w:lang w:val="en-US"/>
        </w:rPr>
        <w:t xml:space="preserve"> </w:t>
      </w:r>
      <w:r w:rsidRPr="00CD3B1C">
        <w:rPr>
          <w:rFonts w:ascii="Times New Roman" w:hAnsi="Times New Roman" w:cs="Times New Roman"/>
          <w:sz w:val="24"/>
          <w:szCs w:val="24"/>
          <w:lang w:val="en-US"/>
        </w:rPr>
        <w:t>tests results are documented. The Quality certificates and material analysis’ documents are the</w:t>
      </w:r>
      <w:r>
        <w:rPr>
          <w:rFonts w:ascii="Times New Roman" w:hAnsi="Times New Roman" w:cs="Times New Roman"/>
          <w:sz w:val="24"/>
          <w:szCs w:val="24"/>
          <w:lang w:val="en-US"/>
        </w:rPr>
        <w:t xml:space="preserve"> </w:t>
      </w:r>
      <w:r w:rsidRPr="00CD3B1C">
        <w:rPr>
          <w:rFonts w:ascii="Times New Roman" w:hAnsi="Times New Roman" w:cs="Times New Roman"/>
          <w:sz w:val="24"/>
          <w:szCs w:val="24"/>
          <w:lang w:val="en-US"/>
        </w:rPr>
        <w:t>part of the supplier’s documentation. The products accepted during the input test will be</w:t>
      </w:r>
      <w:r>
        <w:rPr>
          <w:rFonts w:ascii="Times New Roman" w:hAnsi="Times New Roman" w:cs="Times New Roman"/>
          <w:sz w:val="24"/>
          <w:szCs w:val="24"/>
          <w:lang w:val="en-US"/>
        </w:rPr>
        <w:t xml:space="preserve"> </w:t>
      </w:r>
      <w:r w:rsidRPr="00CD3B1C">
        <w:rPr>
          <w:rFonts w:ascii="Times New Roman" w:hAnsi="Times New Roman" w:cs="Times New Roman"/>
          <w:sz w:val="24"/>
          <w:szCs w:val="24"/>
          <w:lang w:val="en-US"/>
        </w:rPr>
        <w:t>transferred to the storehouse or to the facilities. After detection of the non-conformances to the</w:t>
      </w:r>
      <w:r>
        <w:rPr>
          <w:rFonts w:ascii="Times New Roman" w:hAnsi="Times New Roman" w:cs="Times New Roman"/>
          <w:sz w:val="24"/>
          <w:szCs w:val="24"/>
          <w:lang w:val="en-US"/>
        </w:rPr>
        <w:t xml:space="preserve"> </w:t>
      </w:r>
      <w:r w:rsidRPr="00CD3B1C">
        <w:rPr>
          <w:rFonts w:ascii="Times New Roman" w:hAnsi="Times New Roman" w:cs="Times New Roman"/>
          <w:sz w:val="24"/>
          <w:szCs w:val="24"/>
          <w:lang w:val="en-US"/>
        </w:rPr>
        <w:t>contract and quality requirements the products are registered in the non-conformance report.</w:t>
      </w:r>
      <w:r>
        <w:rPr>
          <w:rFonts w:ascii="Times New Roman" w:hAnsi="Times New Roman" w:cs="Times New Roman"/>
          <w:sz w:val="24"/>
          <w:szCs w:val="24"/>
          <w:lang w:val="en-US"/>
        </w:rPr>
        <w:t xml:space="preserve"> </w:t>
      </w:r>
      <w:r w:rsidRPr="00CD3B1C">
        <w:rPr>
          <w:rFonts w:ascii="Times New Roman" w:hAnsi="Times New Roman" w:cs="Times New Roman"/>
          <w:sz w:val="24"/>
          <w:szCs w:val="24"/>
          <w:lang w:val="en-US"/>
        </w:rPr>
        <w:t>The non-conforming procured products are identified with a tag or label and shall be returned</w:t>
      </w:r>
      <w:r>
        <w:rPr>
          <w:rFonts w:ascii="Times New Roman" w:hAnsi="Times New Roman" w:cs="Times New Roman"/>
          <w:sz w:val="24"/>
          <w:szCs w:val="24"/>
          <w:lang w:val="en-US"/>
        </w:rPr>
        <w:t xml:space="preserve"> </w:t>
      </w:r>
      <w:r w:rsidRPr="00CD3B1C">
        <w:rPr>
          <w:rFonts w:ascii="Times New Roman" w:hAnsi="Times New Roman" w:cs="Times New Roman"/>
          <w:sz w:val="24"/>
          <w:szCs w:val="24"/>
          <w:lang w:val="en-US"/>
        </w:rPr>
        <w:t>to supplier.</w:t>
      </w:r>
    </w:p>
    <w:p w14:paraId="0A6AFE74" w14:textId="0F4FFA34" w:rsidR="00830DE3" w:rsidRPr="00830DE3" w:rsidRDefault="00830DE3" w:rsidP="00830DE3">
      <w:pPr>
        <w:jc w:val="both"/>
        <w:rPr>
          <w:rFonts w:ascii="Times New Roman" w:hAnsi="Times New Roman" w:cs="Times New Roman"/>
          <w:sz w:val="24"/>
          <w:szCs w:val="24"/>
          <w:lang w:val="en-US"/>
        </w:rPr>
      </w:pPr>
      <w:r w:rsidRPr="00830DE3">
        <w:rPr>
          <w:rFonts w:ascii="Times New Roman" w:hAnsi="Times New Roman" w:cs="Times New Roman"/>
          <w:sz w:val="24"/>
          <w:szCs w:val="24"/>
          <w:lang w:val="en-US"/>
        </w:rPr>
        <w:t xml:space="preserve">UHV tests should be done in accordance with </w:t>
      </w:r>
      <w:r w:rsidRPr="003C0F18">
        <w:rPr>
          <w:rFonts w:ascii="Times New Roman" w:hAnsi="Times New Roman" w:cs="Times New Roman"/>
          <w:i/>
          <w:sz w:val="24"/>
          <w:szCs w:val="24"/>
          <w:lang w:val="en-US"/>
        </w:rPr>
        <w:t>F-TG-V-7.1e “Mechanical Acceptance Test for UHV Components”</w:t>
      </w:r>
      <w:r w:rsidRPr="00830DE3">
        <w:rPr>
          <w:rFonts w:ascii="Times New Roman" w:hAnsi="Times New Roman" w:cs="Times New Roman"/>
          <w:sz w:val="24"/>
          <w:szCs w:val="24"/>
          <w:lang w:val="en-US"/>
        </w:rPr>
        <w:t>:</w:t>
      </w:r>
    </w:p>
    <w:p w14:paraId="1AEE001B" w14:textId="42059291" w:rsidR="00830DE3" w:rsidRDefault="00830DE3" w:rsidP="003C0F18">
      <w:pPr>
        <w:pStyle w:val="a4"/>
        <w:numPr>
          <w:ilvl w:val="0"/>
          <w:numId w:val="32"/>
        </w:numPr>
        <w:jc w:val="both"/>
        <w:rPr>
          <w:rFonts w:ascii="Times New Roman" w:hAnsi="Times New Roman" w:cs="Times New Roman"/>
          <w:sz w:val="24"/>
          <w:szCs w:val="24"/>
          <w:lang w:val="en-US"/>
        </w:rPr>
      </w:pPr>
      <w:r w:rsidRPr="003C0F18">
        <w:rPr>
          <w:rFonts w:ascii="Times New Roman" w:hAnsi="Times New Roman" w:cs="Times New Roman"/>
          <w:sz w:val="24"/>
          <w:szCs w:val="24"/>
          <w:lang w:val="en-US"/>
        </w:rPr>
        <w:t>Measurement of mechanical tolerances and documentation of measurement results</w:t>
      </w:r>
      <w:r w:rsidRPr="00830DE3">
        <w:rPr>
          <w:rFonts w:ascii="Times New Roman" w:hAnsi="Times New Roman" w:cs="Times New Roman"/>
          <w:sz w:val="24"/>
          <w:szCs w:val="24"/>
          <w:lang w:val="en-US"/>
        </w:rPr>
        <w:t xml:space="preserve"> in comparison to required dimensions;</w:t>
      </w:r>
    </w:p>
    <w:p w14:paraId="3786CE1F" w14:textId="363B2985" w:rsidR="00830DE3" w:rsidRDefault="00830DE3" w:rsidP="003C0F18">
      <w:pPr>
        <w:pStyle w:val="a4"/>
        <w:numPr>
          <w:ilvl w:val="0"/>
          <w:numId w:val="32"/>
        </w:numPr>
        <w:jc w:val="both"/>
        <w:rPr>
          <w:rFonts w:ascii="Times New Roman" w:hAnsi="Times New Roman" w:cs="Times New Roman"/>
          <w:sz w:val="24"/>
          <w:szCs w:val="24"/>
          <w:lang w:val="en-US"/>
        </w:rPr>
      </w:pPr>
      <w:r w:rsidRPr="003C0F18">
        <w:rPr>
          <w:rFonts w:ascii="Times New Roman" w:hAnsi="Times New Roman" w:cs="Times New Roman"/>
          <w:sz w:val="24"/>
          <w:szCs w:val="24"/>
          <w:lang w:val="en-US"/>
        </w:rPr>
        <w:t>Measurements and documentation of required interface dimensions;</w:t>
      </w:r>
    </w:p>
    <w:p w14:paraId="58C6888A" w14:textId="21F18C1E" w:rsidR="00830DE3" w:rsidRDefault="00830DE3" w:rsidP="003C0F18">
      <w:pPr>
        <w:pStyle w:val="a4"/>
        <w:numPr>
          <w:ilvl w:val="0"/>
          <w:numId w:val="32"/>
        </w:numPr>
        <w:jc w:val="both"/>
        <w:rPr>
          <w:rFonts w:ascii="Times New Roman" w:hAnsi="Times New Roman" w:cs="Times New Roman"/>
          <w:sz w:val="24"/>
          <w:szCs w:val="24"/>
          <w:lang w:val="en-US"/>
        </w:rPr>
      </w:pPr>
      <w:r w:rsidRPr="003C0F18">
        <w:rPr>
          <w:rFonts w:ascii="Times New Roman" w:hAnsi="Times New Roman" w:cs="Times New Roman"/>
          <w:sz w:val="24"/>
          <w:szCs w:val="24"/>
          <w:lang w:val="en-US"/>
        </w:rPr>
        <w:t>Measurements and documentation of surface quality of the vacuum surfaces or</w:t>
      </w:r>
      <w:r w:rsidRPr="00830DE3">
        <w:rPr>
          <w:rFonts w:ascii="Times New Roman" w:hAnsi="Times New Roman" w:cs="Times New Roman"/>
          <w:sz w:val="24"/>
          <w:szCs w:val="24"/>
          <w:lang w:val="en-US"/>
        </w:rPr>
        <w:t xml:space="preserve"> reference surfaces;</w:t>
      </w:r>
    </w:p>
    <w:p w14:paraId="5371082C" w14:textId="6B265A63" w:rsidR="00830DE3" w:rsidRDefault="00830DE3" w:rsidP="003C0F18">
      <w:pPr>
        <w:pStyle w:val="a4"/>
        <w:numPr>
          <w:ilvl w:val="0"/>
          <w:numId w:val="32"/>
        </w:numPr>
        <w:jc w:val="both"/>
        <w:rPr>
          <w:rFonts w:ascii="Times New Roman" w:hAnsi="Times New Roman" w:cs="Times New Roman"/>
          <w:sz w:val="24"/>
          <w:szCs w:val="24"/>
          <w:lang w:val="en-US"/>
        </w:rPr>
      </w:pPr>
      <w:r w:rsidRPr="003C0F18">
        <w:rPr>
          <w:rFonts w:ascii="Times New Roman" w:hAnsi="Times New Roman" w:cs="Times New Roman"/>
          <w:sz w:val="24"/>
          <w:szCs w:val="24"/>
          <w:lang w:val="en-US"/>
        </w:rPr>
        <w:t>Measurements and documentation of surface quality of sealing surfaces;</w:t>
      </w:r>
    </w:p>
    <w:p w14:paraId="32536B5C" w14:textId="1CA596F4" w:rsidR="00830DE3" w:rsidRDefault="00830DE3" w:rsidP="003C0F18">
      <w:pPr>
        <w:pStyle w:val="a4"/>
        <w:numPr>
          <w:ilvl w:val="0"/>
          <w:numId w:val="32"/>
        </w:numPr>
        <w:jc w:val="both"/>
        <w:rPr>
          <w:rFonts w:ascii="Times New Roman" w:hAnsi="Times New Roman" w:cs="Times New Roman"/>
          <w:sz w:val="24"/>
          <w:szCs w:val="24"/>
          <w:lang w:val="en-US"/>
        </w:rPr>
      </w:pPr>
      <w:r w:rsidRPr="003C0F18">
        <w:rPr>
          <w:rFonts w:ascii="Times New Roman" w:hAnsi="Times New Roman" w:cs="Times New Roman"/>
          <w:sz w:val="24"/>
          <w:szCs w:val="24"/>
          <w:lang w:val="en-US"/>
        </w:rPr>
        <w:t>Documentation of material certificates of all produced components;</w:t>
      </w:r>
    </w:p>
    <w:p w14:paraId="454A6710" w14:textId="13C95885" w:rsidR="00830DE3" w:rsidRDefault="00830DE3" w:rsidP="003C0F18">
      <w:pPr>
        <w:pStyle w:val="a4"/>
        <w:numPr>
          <w:ilvl w:val="0"/>
          <w:numId w:val="32"/>
        </w:numPr>
        <w:jc w:val="both"/>
        <w:rPr>
          <w:rFonts w:ascii="Times New Roman" w:hAnsi="Times New Roman" w:cs="Times New Roman"/>
          <w:sz w:val="24"/>
          <w:szCs w:val="24"/>
          <w:lang w:val="en-US"/>
        </w:rPr>
      </w:pPr>
      <w:r w:rsidRPr="003C0F18">
        <w:rPr>
          <w:rFonts w:ascii="Times New Roman" w:hAnsi="Times New Roman" w:cs="Times New Roman"/>
          <w:sz w:val="24"/>
          <w:szCs w:val="24"/>
          <w:lang w:val="en-US"/>
        </w:rPr>
        <w:t>Documentation of certified welders and welding certificates;</w:t>
      </w:r>
    </w:p>
    <w:p w14:paraId="5260A4F5" w14:textId="222664A2" w:rsidR="00830DE3" w:rsidRDefault="00830DE3" w:rsidP="003C0F18">
      <w:pPr>
        <w:pStyle w:val="a4"/>
        <w:numPr>
          <w:ilvl w:val="0"/>
          <w:numId w:val="32"/>
        </w:numPr>
        <w:jc w:val="both"/>
        <w:rPr>
          <w:rFonts w:ascii="Times New Roman" w:hAnsi="Times New Roman" w:cs="Times New Roman"/>
          <w:sz w:val="24"/>
          <w:szCs w:val="24"/>
          <w:lang w:val="en-US"/>
        </w:rPr>
      </w:pPr>
      <w:r w:rsidRPr="003C0F18">
        <w:rPr>
          <w:rFonts w:ascii="Times New Roman" w:hAnsi="Times New Roman" w:cs="Times New Roman"/>
          <w:sz w:val="24"/>
          <w:szCs w:val="24"/>
          <w:lang w:val="en-US"/>
        </w:rPr>
        <w:t>Labelling of the flange material on the outer circumference of the respective flange;</w:t>
      </w:r>
    </w:p>
    <w:p w14:paraId="39B58D0D" w14:textId="7EF2CE91" w:rsidR="00830DE3" w:rsidRPr="00830DE3" w:rsidRDefault="00830DE3" w:rsidP="003C0F18">
      <w:pPr>
        <w:pStyle w:val="a4"/>
        <w:numPr>
          <w:ilvl w:val="0"/>
          <w:numId w:val="32"/>
        </w:numPr>
        <w:jc w:val="both"/>
        <w:rPr>
          <w:rFonts w:ascii="Times New Roman" w:hAnsi="Times New Roman" w:cs="Times New Roman"/>
          <w:sz w:val="24"/>
          <w:szCs w:val="24"/>
          <w:lang w:val="en-US"/>
        </w:rPr>
      </w:pPr>
      <w:r w:rsidRPr="003C0F18">
        <w:rPr>
          <w:rFonts w:ascii="Times New Roman" w:hAnsi="Times New Roman" w:cs="Times New Roman"/>
          <w:sz w:val="24"/>
          <w:szCs w:val="24"/>
          <w:lang w:val="en-US"/>
        </w:rPr>
        <w:t>Each vacuum component must be labelled on the flange with a correspondent</w:t>
      </w:r>
      <w:r w:rsidRPr="00830DE3">
        <w:rPr>
          <w:rFonts w:ascii="Times New Roman" w:hAnsi="Times New Roman" w:cs="Times New Roman"/>
          <w:sz w:val="24"/>
          <w:szCs w:val="24"/>
          <w:lang w:val="en-US"/>
        </w:rPr>
        <w:t xml:space="preserve"> numbering. The labelling must be done by chemical engraving or impact stamping.</w:t>
      </w:r>
    </w:p>
    <w:p w14:paraId="0452B8CD" w14:textId="315E0F6D" w:rsidR="00830DE3" w:rsidRPr="00830DE3" w:rsidRDefault="00830DE3" w:rsidP="00830DE3">
      <w:pPr>
        <w:jc w:val="both"/>
        <w:rPr>
          <w:rFonts w:ascii="Times New Roman" w:hAnsi="Times New Roman" w:cs="Times New Roman"/>
          <w:sz w:val="24"/>
          <w:szCs w:val="24"/>
          <w:lang w:val="en-US"/>
        </w:rPr>
      </w:pPr>
      <w:r w:rsidRPr="00830DE3">
        <w:rPr>
          <w:rFonts w:ascii="Times New Roman" w:hAnsi="Times New Roman" w:cs="Times New Roman"/>
          <w:sz w:val="24"/>
          <w:szCs w:val="24"/>
          <w:lang w:val="en-US"/>
        </w:rPr>
        <w:t>The geometrical parameters and disposition of fasteners (for example, for fiducial target or for</w:t>
      </w:r>
      <w:r>
        <w:rPr>
          <w:rFonts w:ascii="Times New Roman" w:hAnsi="Times New Roman" w:cs="Times New Roman"/>
          <w:sz w:val="24"/>
          <w:szCs w:val="24"/>
          <w:lang w:val="en-US"/>
        </w:rPr>
        <w:t xml:space="preserve"> </w:t>
      </w:r>
      <w:r w:rsidRPr="00830DE3">
        <w:rPr>
          <w:rFonts w:ascii="Times New Roman" w:hAnsi="Times New Roman" w:cs="Times New Roman"/>
          <w:sz w:val="24"/>
          <w:szCs w:val="24"/>
          <w:lang w:val="en-US"/>
        </w:rPr>
        <w:t xml:space="preserve">transportation and lifting) should be checked in accordance with </w:t>
      </w:r>
      <w:r w:rsidRPr="003C0F18">
        <w:rPr>
          <w:rFonts w:ascii="Times New Roman" w:hAnsi="Times New Roman" w:cs="Times New Roman"/>
          <w:i/>
          <w:sz w:val="24"/>
          <w:szCs w:val="24"/>
          <w:lang w:val="en-US"/>
        </w:rPr>
        <w:t>F-TG-A-3.26e “Tolerance Diagnostics Chambers”</w:t>
      </w:r>
      <w:r w:rsidRPr="00830DE3">
        <w:rPr>
          <w:rFonts w:ascii="Times New Roman" w:hAnsi="Times New Roman" w:cs="Times New Roman"/>
          <w:sz w:val="24"/>
          <w:szCs w:val="24"/>
          <w:lang w:val="en-US"/>
        </w:rPr>
        <w:t>.</w:t>
      </w:r>
    </w:p>
    <w:p w14:paraId="2C15E297" w14:textId="39BD2B73" w:rsidR="00830DE3" w:rsidRDefault="00830DE3" w:rsidP="00830DE3">
      <w:pPr>
        <w:jc w:val="both"/>
        <w:rPr>
          <w:rFonts w:ascii="Times New Roman" w:hAnsi="Times New Roman" w:cs="Times New Roman"/>
          <w:sz w:val="24"/>
          <w:szCs w:val="24"/>
          <w:lang w:val="en-US"/>
        </w:rPr>
      </w:pPr>
      <w:r w:rsidRPr="00830DE3">
        <w:rPr>
          <w:rFonts w:ascii="Times New Roman" w:hAnsi="Times New Roman" w:cs="Times New Roman"/>
          <w:sz w:val="24"/>
          <w:szCs w:val="24"/>
          <w:lang w:val="en-US"/>
        </w:rPr>
        <w:t>Moreover, all subsystems should be checked for their correct functionality.</w:t>
      </w:r>
    </w:p>
    <w:p w14:paraId="29389E70" w14:textId="7C230959" w:rsidR="00722F87" w:rsidRDefault="00722F87" w:rsidP="00830DE3">
      <w:pPr>
        <w:jc w:val="both"/>
        <w:rPr>
          <w:rFonts w:ascii="Times New Roman" w:hAnsi="Times New Roman" w:cs="Times New Roman"/>
          <w:sz w:val="24"/>
          <w:szCs w:val="24"/>
          <w:lang w:val="en-US"/>
        </w:rPr>
      </w:pPr>
    </w:p>
    <w:p w14:paraId="672A934A" w14:textId="77777777" w:rsidR="00722F87" w:rsidRDefault="00722F87" w:rsidP="00830DE3">
      <w:pPr>
        <w:jc w:val="both"/>
        <w:rPr>
          <w:rFonts w:ascii="Times New Roman" w:hAnsi="Times New Roman" w:cs="Times New Roman"/>
          <w:sz w:val="24"/>
          <w:szCs w:val="24"/>
          <w:lang w:val="en-US"/>
        </w:rPr>
      </w:pPr>
    </w:p>
    <w:p w14:paraId="6C671B2C" w14:textId="77777777" w:rsidR="00CD3B1C" w:rsidRPr="003C0F18" w:rsidRDefault="00CD3B1C" w:rsidP="00CD3B1C">
      <w:pPr>
        <w:rPr>
          <w:rFonts w:ascii="Times New Roman" w:hAnsi="Times New Roman" w:cs="Times New Roman"/>
          <w:b/>
          <w:sz w:val="24"/>
          <w:szCs w:val="24"/>
          <w:lang w:val="en-US"/>
        </w:rPr>
      </w:pPr>
      <w:r w:rsidRPr="003C0F18">
        <w:rPr>
          <w:rFonts w:ascii="Times New Roman" w:hAnsi="Times New Roman" w:cs="Times New Roman"/>
          <w:b/>
          <w:sz w:val="24"/>
          <w:szCs w:val="24"/>
          <w:lang w:val="en-US"/>
        </w:rPr>
        <w:t>Process and criteria for final acceptance</w:t>
      </w:r>
    </w:p>
    <w:p w14:paraId="4A8A50B5" w14:textId="710BC606" w:rsidR="00CD3B1C" w:rsidRPr="00CD3B1C" w:rsidRDefault="00CD3B1C" w:rsidP="00206F95">
      <w:pPr>
        <w:jc w:val="both"/>
        <w:rPr>
          <w:rFonts w:ascii="Times New Roman" w:hAnsi="Times New Roman" w:cs="Times New Roman"/>
          <w:sz w:val="24"/>
          <w:szCs w:val="24"/>
          <w:lang w:val="en-US"/>
        </w:rPr>
      </w:pPr>
      <w:r w:rsidRPr="00CD3B1C">
        <w:rPr>
          <w:rFonts w:ascii="Times New Roman" w:hAnsi="Times New Roman" w:cs="Times New Roman"/>
          <w:sz w:val="24"/>
          <w:szCs w:val="24"/>
          <w:lang w:val="en-US"/>
        </w:rPr>
        <w:t xml:space="preserve">Control and tests are performed by the qualified personnel of </w:t>
      </w:r>
      <w:r w:rsidR="0026014E">
        <w:rPr>
          <w:rFonts w:ascii="Times New Roman" w:hAnsi="Times New Roman" w:cs="Times New Roman"/>
          <w:sz w:val="24"/>
          <w:szCs w:val="24"/>
          <w:lang w:val="en-US"/>
        </w:rPr>
        <w:t>Accelerator Center</w:t>
      </w:r>
      <w:r w:rsidRPr="00CD3B1C">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CD3B1C">
        <w:rPr>
          <w:rFonts w:ascii="Times New Roman" w:hAnsi="Times New Roman" w:cs="Times New Roman"/>
          <w:sz w:val="24"/>
          <w:szCs w:val="24"/>
          <w:lang w:val="en-US"/>
        </w:rPr>
        <w:t>If it is necessary, the specialists from the other departments are involved.</w:t>
      </w:r>
    </w:p>
    <w:p w14:paraId="374714FC" w14:textId="77777777" w:rsidR="00CD3B1C" w:rsidRPr="00CD3B1C" w:rsidRDefault="00CD3B1C" w:rsidP="00CD0DE1">
      <w:pPr>
        <w:ind w:firstLine="708"/>
        <w:rPr>
          <w:rFonts w:ascii="Times New Roman" w:hAnsi="Times New Roman" w:cs="Times New Roman"/>
          <w:b/>
          <w:sz w:val="24"/>
          <w:szCs w:val="24"/>
          <w:lang w:val="en-US"/>
        </w:rPr>
      </w:pPr>
      <w:r w:rsidRPr="00CD3B1C">
        <w:rPr>
          <w:rFonts w:ascii="Times New Roman" w:hAnsi="Times New Roman" w:cs="Times New Roman"/>
          <w:b/>
          <w:sz w:val="24"/>
          <w:szCs w:val="24"/>
          <w:lang w:val="en-US"/>
        </w:rPr>
        <w:lastRenderedPageBreak/>
        <w:t>Factory Acceptance Test (FAT)</w:t>
      </w:r>
    </w:p>
    <w:p w14:paraId="3CFCCA3C" w14:textId="77777777" w:rsidR="00CD3B1C" w:rsidRDefault="00CD0DE1" w:rsidP="00206F95">
      <w:pPr>
        <w:jc w:val="both"/>
        <w:rPr>
          <w:rFonts w:ascii="Times New Roman" w:hAnsi="Times New Roman" w:cs="Times New Roman"/>
          <w:sz w:val="24"/>
          <w:szCs w:val="24"/>
          <w:lang w:val="en-US"/>
        </w:rPr>
      </w:pPr>
      <w:r w:rsidRPr="00CD0DE1">
        <w:rPr>
          <w:rFonts w:ascii="Times New Roman" w:hAnsi="Times New Roman" w:cs="Times New Roman"/>
          <w:sz w:val="24"/>
          <w:szCs w:val="24"/>
          <w:lang w:val="en-US"/>
        </w:rPr>
        <w:t xml:space="preserve">The tests performed by the </w:t>
      </w:r>
      <w:r>
        <w:rPr>
          <w:rFonts w:ascii="Times New Roman" w:hAnsi="Times New Roman" w:cs="Times New Roman"/>
          <w:sz w:val="24"/>
          <w:szCs w:val="24"/>
          <w:lang w:val="en-US"/>
        </w:rPr>
        <w:t>ITE</w:t>
      </w:r>
      <w:r w:rsidRPr="00CD0DE1">
        <w:rPr>
          <w:rFonts w:ascii="Times New Roman" w:hAnsi="Times New Roman" w:cs="Times New Roman"/>
          <w:sz w:val="24"/>
          <w:szCs w:val="24"/>
          <w:lang w:val="en-US"/>
        </w:rPr>
        <w:t>P’s facility shall follow the quality assurance procedures and</w:t>
      </w:r>
      <w:r>
        <w:rPr>
          <w:rFonts w:ascii="Times New Roman" w:hAnsi="Times New Roman" w:cs="Times New Roman"/>
          <w:sz w:val="24"/>
          <w:szCs w:val="24"/>
          <w:lang w:val="en-US"/>
        </w:rPr>
        <w:t xml:space="preserve"> </w:t>
      </w:r>
      <w:r w:rsidRPr="00CD0DE1">
        <w:rPr>
          <w:rFonts w:ascii="Times New Roman" w:hAnsi="Times New Roman" w:cs="Times New Roman"/>
          <w:sz w:val="24"/>
          <w:szCs w:val="24"/>
          <w:lang w:val="en-US"/>
        </w:rPr>
        <w:t xml:space="preserve">requirements described in Section 5 of </w:t>
      </w:r>
      <w:r w:rsidRPr="00CD0DE1">
        <w:rPr>
          <w:rFonts w:ascii="Times New Roman" w:hAnsi="Times New Roman" w:cs="Times New Roman"/>
          <w:i/>
          <w:sz w:val="24"/>
          <w:szCs w:val="24"/>
          <w:lang w:val="en-US"/>
        </w:rPr>
        <w:t>F-CS-BD-01e “Common Specification Beam Diagnostics for FAIR”</w:t>
      </w:r>
      <w:r w:rsidRPr="00CD0DE1">
        <w:rPr>
          <w:rFonts w:ascii="Times New Roman" w:hAnsi="Times New Roman" w:cs="Times New Roman"/>
          <w:sz w:val="24"/>
          <w:szCs w:val="24"/>
          <w:lang w:val="en-US"/>
        </w:rPr>
        <w:t>.</w:t>
      </w:r>
    </w:p>
    <w:p w14:paraId="48E72C99" w14:textId="77777777" w:rsidR="00CD3B1C" w:rsidRDefault="00CD0DE1" w:rsidP="00206F95">
      <w:pPr>
        <w:jc w:val="both"/>
        <w:rPr>
          <w:rFonts w:ascii="Times New Roman" w:hAnsi="Times New Roman" w:cs="Times New Roman"/>
          <w:sz w:val="24"/>
          <w:szCs w:val="24"/>
          <w:lang w:val="en-US"/>
        </w:rPr>
      </w:pPr>
      <w:r w:rsidRPr="00CD0DE1">
        <w:rPr>
          <w:rFonts w:ascii="Times New Roman" w:hAnsi="Times New Roman" w:cs="Times New Roman"/>
          <w:sz w:val="24"/>
          <w:szCs w:val="24"/>
          <w:lang w:val="en-US"/>
        </w:rPr>
        <w:t>The following dedicated tests must be performed:</w:t>
      </w:r>
    </w:p>
    <w:p w14:paraId="01D20844" w14:textId="62BD2F9A" w:rsidR="008B7784" w:rsidRPr="008B7784" w:rsidRDefault="008B7784" w:rsidP="00BB671B">
      <w:pPr>
        <w:pStyle w:val="a4"/>
        <w:numPr>
          <w:ilvl w:val="0"/>
          <w:numId w:val="11"/>
        </w:numPr>
        <w:jc w:val="both"/>
        <w:rPr>
          <w:rFonts w:ascii="Times New Roman" w:hAnsi="Times New Roman" w:cs="Times New Roman"/>
          <w:sz w:val="24"/>
          <w:szCs w:val="24"/>
          <w:lang w:val="en-US"/>
        </w:rPr>
      </w:pPr>
      <w:r w:rsidRPr="008B7784">
        <w:rPr>
          <w:rFonts w:ascii="Times New Roman" w:hAnsi="Times New Roman" w:cs="Times New Roman"/>
          <w:sz w:val="24"/>
          <w:szCs w:val="24"/>
          <w:lang w:val="en-US"/>
        </w:rPr>
        <w:t>Check that the design is done according to the Conceptual design report and all parts are included</w:t>
      </w:r>
    </w:p>
    <w:p w14:paraId="67A6CA63" w14:textId="75571F1F" w:rsidR="00CD0DE1" w:rsidRDefault="00BB671B" w:rsidP="00BB671B">
      <w:pPr>
        <w:pStyle w:val="a4"/>
        <w:numPr>
          <w:ilvl w:val="0"/>
          <w:numId w:val="11"/>
        </w:numPr>
        <w:jc w:val="both"/>
        <w:rPr>
          <w:rFonts w:ascii="Times New Roman" w:hAnsi="Times New Roman" w:cs="Times New Roman"/>
          <w:sz w:val="24"/>
          <w:szCs w:val="24"/>
          <w:lang w:val="en-US"/>
        </w:rPr>
      </w:pPr>
      <w:r w:rsidRPr="00BB671B">
        <w:rPr>
          <w:rFonts w:ascii="Times New Roman" w:hAnsi="Times New Roman" w:cs="Times New Roman"/>
          <w:sz w:val="24"/>
          <w:szCs w:val="24"/>
          <w:lang w:val="en-US"/>
        </w:rPr>
        <w:t>Visual inspection and measurement of mechanical tolerances</w:t>
      </w:r>
    </w:p>
    <w:p w14:paraId="6C9F56B8" w14:textId="5A1DA1CC" w:rsidR="00BB671B" w:rsidRPr="00B84A30" w:rsidRDefault="00BB671B" w:rsidP="00B84A30">
      <w:pPr>
        <w:pStyle w:val="a4"/>
        <w:numPr>
          <w:ilvl w:val="0"/>
          <w:numId w:val="11"/>
        </w:numPr>
        <w:jc w:val="both"/>
        <w:rPr>
          <w:rFonts w:ascii="Times New Roman" w:hAnsi="Times New Roman" w:cs="Times New Roman"/>
          <w:sz w:val="24"/>
          <w:szCs w:val="24"/>
          <w:lang w:val="en-US"/>
        </w:rPr>
      </w:pPr>
      <w:r w:rsidRPr="00B84A30">
        <w:rPr>
          <w:rFonts w:ascii="Times New Roman" w:hAnsi="Times New Roman" w:cs="Times New Roman"/>
          <w:sz w:val="24"/>
          <w:szCs w:val="24"/>
          <w:lang w:val="en-US"/>
        </w:rPr>
        <w:t xml:space="preserve">Mechanical Acceptance tests. All vacuum chambers must undergo a factory acceptance test according to manufacturing drawings, </w:t>
      </w:r>
      <w:r w:rsidR="005F2BA5" w:rsidRPr="00B84A30">
        <w:rPr>
          <w:rFonts w:ascii="TimesNewRomanPS-ItalicMT" w:hAnsi="TimesNewRomanPS-ItalicMT" w:cs="TimesNewRomanPS-ItalicMT"/>
          <w:i/>
          <w:iCs/>
          <w:sz w:val="24"/>
          <w:szCs w:val="24"/>
          <w:lang w:val="en-US"/>
        </w:rPr>
        <w:t>F-TG-V-7.1e “Mechanical Acceptance Test for UHV Components”</w:t>
      </w:r>
      <w:r w:rsidRPr="00B84A30">
        <w:rPr>
          <w:rFonts w:ascii="Times New Roman" w:hAnsi="Times New Roman" w:cs="Times New Roman"/>
          <w:sz w:val="24"/>
          <w:szCs w:val="24"/>
          <w:lang w:val="en-US"/>
        </w:rPr>
        <w:t xml:space="preserve"> and </w:t>
      </w:r>
      <w:r w:rsidR="005F2BA5" w:rsidRPr="00B84A30">
        <w:rPr>
          <w:rFonts w:ascii="Times New Roman" w:hAnsi="Times New Roman" w:cs="Times New Roman"/>
          <w:i/>
          <w:sz w:val="24"/>
          <w:szCs w:val="24"/>
          <w:lang w:val="en-US"/>
        </w:rPr>
        <w:t>F-TG-V-7.15e</w:t>
      </w:r>
      <w:r w:rsidR="005F2BA5" w:rsidRPr="00B84A30">
        <w:rPr>
          <w:rFonts w:ascii="Times New Roman" w:hAnsi="Times New Roman" w:cs="Times New Roman"/>
          <w:sz w:val="24"/>
          <w:szCs w:val="24"/>
          <w:lang w:val="en-US"/>
        </w:rPr>
        <w:t xml:space="preserve"> </w:t>
      </w:r>
      <w:r w:rsidRPr="00B84A30">
        <w:rPr>
          <w:rFonts w:ascii="Times New Roman" w:hAnsi="Times New Roman" w:cs="Times New Roman"/>
          <w:i/>
          <w:sz w:val="24"/>
          <w:szCs w:val="24"/>
          <w:lang w:val="en-US"/>
        </w:rPr>
        <w:t>"Record for Factory Acceptance Test (FAT) of Vacuum Components"</w:t>
      </w:r>
      <w:r w:rsidRPr="00B84A30">
        <w:rPr>
          <w:rFonts w:ascii="Times New Roman" w:hAnsi="Times New Roman" w:cs="Times New Roman"/>
          <w:sz w:val="24"/>
          <w:szCs w:val="24"/>
          <w:lang w:val="en-US"/>
        </w:rPr>
        <w:t>.</w:t>
      </w:r>
    </w:p>
    <w:p w14:paraId="188802E1" w14:textId="1A5CEB53" w:rsidR="00BB671B" w:rsidRDefault="00BB671B" w:rsidP="00BB671B">
      <w:pPr>
        <w:pStyle w:val="a4"/>
        <w:numPr>
          <w:ilvl w:val="0"/>
          <w:numId w:val="11"/>
        </w:numPr>
        <w:jc w:val="both"/>
        <w:rPr>
          <w:rFonts w:ascii="Times New Roman" w:hAnsi="Times New Roman" w:cs="Times New Roman"/>
          <w:sz w:val="24"/>
          <w:szCs w:val="24"/>
          <w:lang w:val="en-US"/>
        </w:rPr>
      </w:pPr>
      <w:r w:rsidRPr="00BB671B">
        <w:rPr>
          <w:rFonts w:ascii="Times New Roman" w:hAnsi="Times New Roman" w:cs="Times New Roman"/>
          <w:sz w:val="24"/>
          <w:szCs w:val="24"/>
          <w:lang w:val="en-US"/>
        </w:rPr>
        <w:t>Vacuum requirements and acceptance tests:</w:t>
      </w:r>
    </w:p>
    <w:p w14:paraId="79BC8B64" w14:textId="3BF3F8D4" w:rsidR="00BB671B" w:rsidRDefault="00BB671B" w:rsidP="00BB671B">
      <w:pPr>
        <w:pStyle w:val="a4"/>
        <w:numPr>
          <w:ilvl w:val="1"/>
          <w:numId w:val="11"/>
        </w:numPr>
        <w:jc w:val="both"/>
        <w:rPr>
          <w:rFonts w:ascii="Times New Roman" w:hAnsi="Times New Roman" w:cs="Times New Roman"/>
          <w:sz w:val="24"/>
          <w:szCs w:val="24"/>
          <w:lang w:val="en-US"/>
        </w:rPr>
      </w:pPr>
      <w:r w:rsidRPr="00BB671B">
        <w:rPr>
          <w:rFonts w:ascii="Times New Roman" w:hAnsi="Times New Roman" w:cs="Times New Roman"/>
          <w:sz w:val="24"/>
          <w:szCs w:val="24"/>
          <w:lang w:val="en-US"/>
        </w:rPr>
        <w:t>Outgassing rate &lt;= 5E-10 mbar/s/</w:t>
      </w:r>
      <m:oMath>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cm</m:t>
            </m:r>
          </m:e>
          <m:sup>
            <m:r>
              <m:rPr>
                <m:sty m:val="p"/>
              </m:rPr>
              <w:rPr>
                <w:rFonts w:ascii="Cambria Math" w:hAnsi="Cambria Math" w:cs="Times New Roman"/>
                <w:sz w:val="24"/>
                <w:szCs w:val="24"/>
                <w:lang w:val="en-US"/>
              </w:rPr>
              <m:t>2</m:t>
            </m:r>
          </m:sup>
        </m:sSup>
      </m:oMath>
      <w:r w:rsidRPr="00BB671B">
        <w:rPr>
          <w:rFonts w:ascii="Times New Roman" w:hAnsi="Times New Roman" w:cs="Times New Roman"/>
          <w:sz w:val="24"/>
          <w:szCs w:val="24"/>
          <w:lang w:val="en-US"/>
        </w:rPr>
        <w:t xml:space="preserve"> after 24h continuous pumping and pressure level less than 5E-7 mbar</w:t>
      </w:r>
    </w:p>
    <w:p w14:paraId="6CC4F2B0" w14:textId="5DB15ACE" w:rsidR="00BB671B" w:rsidRPr="005F2BA5" w:rsidRDefault="00BB671B" w:rsidP="001026DF">
      <w:pPr>
        <w:pStyle w:val="a4"/>
        <w:numPr>
          <w:ilvl w:val="1"/>
          <w:numId w:val="11"/>
        </w:numPr>
        <w:jc w:val="both"/>
        <w:rPr>
          <w:rFonts w:ascii="Times New Roman" w:hAnsi="Times New Roman" w:cs="Times New Roman"/>
          <w:sz w:val="24"/>
          <w:szCs w:val="24"/>
          <w:lang w:val="en-US"/>
        </w:rPr>
      </w:pPr>
      <w:r w:rsidRPr="005F2BA5">
        <w:rPr>
          <w:rFonts w:ascii="Times New Roman" w:hAnsi="Times New Roman" w:cs="Times New Roman"/>
          <w:sz w:val="24"/>
          <w:szCs w:val="24"/>
          <w:lang w:val="en-US"/>
        </w:rPr>
        <w:t xml:space="preserve">Residual gas composition according to </w:t>
      </w:r>
      <w:r w:rsidR="005F2BA5" w:rsidRPr="005F2BA5">
        <w:rPr>
          <w:rFonts w:ascii="Times New Roman" w:hAnsi="Times New Roman" w:cs="Times New Roman"/>
          <w:i/>
          <w:sz w:val="24"/>
          <w:szCs w:val="24"/>
          <w:lang w:val="en-US"/>
        </w:rPr>
        <w:t>F-TG-V-7.2e “Vacuum Properties Acceptance Test without Bakeout”</w:t>
      </w:r>
    </w:p>
    <w:p w14:paraId="5E9511D6" w14:textId="4CCE9FB0" w:rsidR="00BB671B" w:rsidRDefault="00BB671B" w:rsidP="00BB671B">
      <w:pPr>
        <w:pStyle w:val="a4"/>
        <w:numPr>
          <w:ilvl w:val="1"/>
          <w:numId w:val="11"/>
        </w:numPr>
        <w:jc w:val="both"/>
        <w:rPr>
          <w:rFonts w:ascii="Times New Roman" w:hAnsi="Times New Roman" w:cs="Times New Roman"/>
          <w:sz w:val="24"/>
          <w:szCs w:val="24"/>
          <w:lang w:val="en-US"/>
        </w:rPr>
      </w:pPr>
      <w:r w:rsidRPr="00BB671B">
        <w:rPr>
          <w:rFonts w:ascii="Times New Roman" w:hAnsi="Times New Roman" w:cs="Times New Roman"/>
          <w:sz w:val="24"/>
          <w:szCs w:val="24"/>
          <w:lang w:val="en-US"/>
        </w:rPr>
        <w:t xml:space="preserve">Leakage rate &lt; 1E-9 mbar/s for chambers with flanges for TIG welding connections and &lt; 1E-10 mbar/s for chambers with bolted flange connections. All leak detection equipment, including any necessary additional assemblies and provisions required to perform qualified leak detection of the vacuum components, must be provided by </w:t>
      </w:r>
      <w:r w:rsidR="00B84A30">
        <w:rPr>
          <w:rFonts w:ascii="Times New Roman" w:hAnsi="Times New Roman" w:cs="Times New Roman"/>
          <w:sz w:val="24"/>
          <w:szCs w:val="24"/>
          <w:lang w:val="en-US"/>
        </w:rPr>
        <w:t>ITEP</w:t>
      </w:r>
      <w:r w:rsidRPr="00BB671B">
        <w:rPr>
          <w:rFonts w:ascii="Times New Roman" w:hAnsi="Times New Roman" w:cs="Times New Roman"/>
          <w:sz w:val="24"/>
          <w:szCs w:val="24"/>
          <w:lang w:val="en-US"/>
        </w:rPr>
        <w:t xml:space="preserve">. </w:t>
      </w:r>
      <w:r w:rsidRPr="00B84A30">
        <w:rPr>
          <w:rFonts w:ascii="Times New Roman" w:hAnsi="Times New Roman" w:cs="Times New Roman"/>
          <w:sz w:val="24"/>
          <w:szCs w:val="24"/>
          <w:lang w:val="en-US"/>
        </w:rPr>
        <w:t>Leak test is carried out according</w:t>
      </w:r>
      <w:r w:rsidRPr="00BB671B">
        <w:rPr>
          <w:rFonts w:ascii="Times New Roman" w:hAnsi="Times New Roman" w:cs="Times New Roman"/>
          <w:i/>
          <w:sz w:val="24"/>
          <w:szCs w:val="24"/>
          <w:lang w:val="en-US"/>
        </w:rPr>
        <w:t xml:space="preserve"> </w:t>
      </w:r>
      <w:r w:rsidR="00B84A30" w:rsidRPr="00B84A30">
        <w:rPr>
          <w:rFonts w:ascii="Times New Roman" w:hAnsi="Times New Roman" w:cs="Times New Roman"/>
          <w:sz w:val="24"/>
          <w:szCs w:val="24"/>
          <w:lang w:val="en-US"/>
        </w:rPr>
        <w:t>to</w:t>
      </w:r>
      <w:r w:rsidR="00B84A30">
        <w:rPr>
          <w:rFonts w:ascii="Times New Roman" w:hAnsi="Times New Roman" w:cs="Times New Roman"/>
          <w:i/>
          <w:sz w:val="24"/>
          <w:szCs w:val="24"/>
          <w:lang w:val="en-US"/>
        </w:rPr>
        <w:t xml:space="preserve"> </w:t>
      </w:r>
      <w:r w:rsidR="00B84A30" w:rsidRPr="00B84A30">
        <w:rPr>
          <w:rFonts w:ascii="TimesNewRomanPS-ItalicMT" w:hAnsi="TimesNewRomanPS-ItalicMT" w:cs="TimesNewRomanPS-ItalicMT"/>
          <w:i/>
          <w:iCs/>
          <w:sz w:val="24"/>
          <w:szCs w:val="24"/>
          <w:lang w:val="en-US"/>
        </w:rPr>
        <w:t>F-TG-V-7.38e</w:t>
      </w:r>
      <w:r w:rsidR="00B84A30">
        <w:rPr>
          <w:rFonts w:ascii="TimesNewRomanPS-ItalicMT" w:hAnsi="TimesNewRomanPS-ItalicMT" w:cs="TimesNewRomanPS-ItalicMT"/>
          <w:i/>
          <w:iCs/>
          <w:sz w:val="24"/>
          <w:szCs w:val="24"/>
          <w:lang w:val="en-US"/>
        </w:rPr>
        <w:t xml:space="preserve"> </w:t>
      </w:r>
      <w:r w:rsidRPr="00BB671B">
        <w:rPr>
          <w:rFonts w:ascii="Times New Roman" w:hAnsi="Times New Roman" w:cs="Times New Roman"/>
          <w:i/>
          <w:sz w:val="24"/>
          <w:szCs w:val="24"/>
          <w:lang w:val="en-US"/>
        </w:rPr>
        <w:t>"Leak Detection of UHV Components"</w:t>
      </w:r>
      <w:r w:rsidRPr="00BB671B">
        <w:rPr>
          <w:rFonts w:ascii="Times New Roman" w:hAnsi="Times New Roman" w:cs="Times New Roman"/>
          <w:sz w:val="24"/>
          <w:szCs w:val="24"/>
          <w:lang w:val="en-US"/>
        </w:rPr>
        <w:t>.</w:t>
      </w:r>
    </w:p>
    <w:p w14:paraId="3DF9F3F3" w14:textId="6BB8D009" w:rsidR="00BB671B" w:rsidRPr="00B84A30" w:rsidRDefault="006764B2" w:rsidP="001026DF">
      <w:pPr>
        <w:pStyle w:val="a4"/>
        <w:numPr>
          <w:ilvl w:val="1"/>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BB671B" w:rsidRPr="00B84A30">
        <w:rPr>
          <w:rFonts w:ascii="Times New Roman" w:hAnsi="Times New Roman" w:cs="Times New Roman"/>
          <w:sz w:val="24"/>
          <w:szCs w:val="24"/>
          <w:lang w:val="en-US"/>
        </w:rPr>
        <w:t xml:space="preserve">he test procedure is described in </w:t>
      </w:r>
      <w:r w:rsidR="00BB671B" w:rsidRPr="00B84A30">
        <w:rPr>
          <w:rFonts w:ascii="Times New Roman" w:hAnsi="Times New Roman" w:cs="Times New Roman"/>
          <w:i/>
          <w:sz w:val="24"/>
          <w:szCs w:val="24"/>
          <w:lang w:val="en-US"/>
        </w:rPr>
        <w:t>F-TG-V-7.2e</w:t>
      </w:r>
      <w:r w:rsidR="00B84A30" w:rsidRPr="00B84A30">
        <w:rPr>
          <w:rFonts w:ascii="Times New Roman" w:hAnsi="Times New Roman" w:cs="Times New Roman"/>
          <w:i/>
          <w:sz w:val="24"/>
          <w:szCs w:val="24"/>
          <w:lang w:val="en-US"/>
        </w:rPr>
        <w:t xml:space="preserve"> “Vacuum Properties Acceptance Test without Bakeout”</w:t>
      </w:r>
    </w:p>
    <w:p w14:paraId="155DB0D2" w14:textId="22283E25" w:rsidR="00BB671B" w:rsidRPr="00BB671B" w:rsidRDefault="00BB671B" w:rsidP="000E4210">
      <w:pPr>
        <w:pStyle w:val="a4"/>
        <w:numPr>
          <w:ilvl w:val="0"/>
          <w:numId w:val="11"/>
        </w:numPr>
        <w:jc w:val="both"/>
        <w:rPr>
          <w:rFonts w:ascii="Times New Roman" w:hAnsi="Times New Roman" w:cs="Times New Roman"/>
          <w:sz w:val="24"/>
          <w:szCs w:val="24"/>
          <w:lang w:val="en-US"/>
        </w:rPr>
      </w:pPr>
      <w:r w:rsidRPr="00BB671B">
        <w:rPr>
          <w:rFonts w:ascii="Times New Roman" w:hAnsi="Times New Roman" w:cs="Times New Roman"/>
          <w:sz w:val="24"/>
          <w:szCs w:val="24"/>
          <w:lang w:val="en-US"/>
        </w:rPr>
        <w:t>Test on relative magnetic permeability of vaccum chamber and its elements like flanges, bellows and fixing elements (supports, bolts, nuts,</w:t>
      </w:r>
      <w:r w:rsidR="00B84A30">
        <w:rPr>
          <w:rFonts w:ascii="Times New Roman" w:hAnsi="Times New Roman" w:cs="Times New Roman"/>
          <w:sz w:val="24"/>
          <w:szCs w:val="24"/>
          <w:lang w:val="en-US"/>
        </w:rPr>
        <w:t xml:space="preserve"> </w:t>
      </w:r>
      <w:r w:rsidRPr="00BB671B">
        <w:rPr>
          <w:rFonts w:ascii="Times New Roman" w:hAnsi="Times New Roman" w:cs="Times New Roman"/>
          <w:sz w:val="24"/>
          <w:szCs w:val="24"/>
          <w:lang w:val="en-US"/>
        </w:rPr>
        <w:t>washers</w:t>
      </w:r>
      <w:r w:rsidR="00B84A30">
        <w:rPr>
          <w:rFonts w:ascii="Times New Roman" w:hAnsi="Times New Roman" w:cs="Times New Roman"/>
          <w:sz w:val="24"/>
          <w:szCs w:val="24"/>
          <w:lang w:val="en-US"/>
        </w:rPr>
        <w:t xml:space="preserve">, </w:t>
      </w:r>
      <w:r w:rsidRPr="00BB671B">
        <w:rPr>
          <w:rFonts w:ascii="Times New Roman" w:hAnsi="Times New Roman" w:cs="Times New Roman"/>
          <w:sz w:val="24"/>
          <w:szCs w:val="24"/>
          <w:lang w:val="en-US"/>
        </w:rPr>
        <w:t>...) must result in μr &lt;= 1.05. The magnetic permeability must be measured along all welding seams at points with a distance of 20 cm and along the beam axis on top of the chamber at points with a distance of 20 cm. The vacuum firing/annealing (</w:t>
      </w:r>
      <w:r w:rsidR="000E4210" w:rsidRPr="000E4210">
        <w:rPr>
          <w:rFonts w:ascii="Times New Roman" w:hAnsi="Times New Roman" w:cs="Times New Roman"/>
          <w:i/>
          <w:sz w:val="24"/>
          <w:szCs w:val="24"/>
          <w:lang w:val="en-US"/>
        </w:rPr>
        <w:t>F-TG-V-2.5e</w:t>
      </w:r>
      <w:r w:rsidR="000E4210">
        <w:rPr>
          <w:rFonts w:ascii="Times New Roman" w:hAnsi="Times New Roman" w:cs="Times New Roman"/>
          <w:i/>
          <w:sz w:val="24"/>
          <w:szCs w:val="24"/>
          <w:lang w:val="en-US"/>
        </w:rPr>
        <w:t xml:space="preserve"> </w:t>
      </w:r>
      <w:r w:rsidRPr="00BB671B">
        <w:rPr>
          <w:rFonts w:ascii="Times New Roman" w:hAnsi="Times New Roman" w:cs="Times New Roman"/>
          <w:i/>
          <w:sz w:val="24"/>
          <w:szCs w:val="24"/>
          <w:lang w:val="en-US"/>
        </w:rPr>
        <w:t>"Vacuum Firing for Hydrogen degassing of materials and UHV vacuum chambers"</w:t>
      </w:r>
      <w:r w:rsidRPr="00BB671B">
        <w:rPr>
          <w:rFonts w:ascii="Times New Roman" w:hAnsi="Times New Roman" w:cs="Times New Roman"/>
          <w:sz w:val="24"/>
          <w:szCs w:val="24"/>
          <w:lang w:val="en-US"/>
        </w:rPr>
        <w:t>) is allowed for decreasing relative magnetic permeability of stainless steel.</w:t>
      </w:r>
    </w:p>
    <w:p w14:paraId="53C5855F" w14:textId="4C13C040" w:rsidR="00BB671B" w:rsidRPr="00BB671B" w:rsidRDefault="00BB671B" w:rsidP="00BB671B">
      <w:pPr>
        <w:pStyle w:val="a4"/>
        <w:numPr>
          <w:ilvl w:val="0"/>
          <w:numId w:val="11"/>
        </w:numPr>
        <w:jc w:val="both"/>
        <w:rPr>
          <w:rFonts w:ascii="Times New Roman" w:hAnsi="Times New Roman" w:cs="Times New Roman"/>
          <w:sz w:val="24"/>
          <w:szCs w:val="24"/>
          <w:lang w:val="en-US"/>
        </w:rPr>
      </w:pPr>
      <w:r w:rsidRPr="00BB671B">
        <w:rPr>
          <w:rFonts w:ascii="Times New Roman" w:hAnsi="Times New Roman" w:cs="Times New Roman"/>
          <w:sz w:val="24"/>
          <w:szCs w:val="24"/>
          <w:lang w:val="en-US"/>
        </w:rPr>
        <w:t>Safety check. HV tests to exclude shortcuts to ground</w:t>
      </w:r>
    </w:p>
    <w:p w14:paraId="79D88F90" w14:textId="5E278198" w:rsidR="00CD0DE1" w:rsidRDefault="00461D31" w:rsidP="001026DF">
      <w:pPr>
        <w:pStyle w:val="a4"/>
        <w:numPr>
          <w:ilvl w:val="0"/>
          <w:numId w:val="11"/>
        </w:numPr>
        <w:jc w:val="both"/>
        <w:rPr>
          <w:rFonts w:ascii="Times New Roman" w:hAnsi="Times New Roman" w:cs="Times New Roman"/>
          <w:sz w:val="24"/>
          <w:szCs w:val="24"/>
          <w:lang w:val="en-US"/>
        </w:rPr>
      </w:pPr>
      <w:r w:rsidRPr="00461D31">
        <w:rPr>
          <w:rFonts w:ascii="Times New Roman" w:hAnsi="Times New Roman" w:cs="Times New Roman"/>
          <w:sz w:val="24"/>
          <w:szCs w:val="24"/>
          <w:lang w:val="en-US"/>
        </w:rPr>
        <w:t>Characterization of all components of the measurement chain, e.g. noise figure, gain flatness, frequency responses, etc.</w:t>
      </w:r>
    </w:p>
    <w:p w14:paraId="2C61A7B4" w14:textId="73C72A79" w:rsidR="00461D31" w:rsidRPr="00461D31" w:rsidRDefault="00461D31" w:rsidP="001026DF">
      <w:pPr>
        <w:pStyle w:val="a4"/>
        <w:numPr>
          <w:ilvl w:val="0"/>
          <w:numId w:val="11"/>
        </w:numPr>
        <w:jc w:val="both"/>
        <w:rPr>
          <w:rFonts w:ascii="Times New Roman" w:hAnsi="Times New Roman" w:cs="Times New Roman"/>
          <w:sz w:val="24"/>
          <w:szCs w:val="24"/>
          <w:lang w:val="en-US"/>
        </w:rPr>
      </w:pPr>
      <w:r w:rsidRPr="00461D31">
        <w:rPr>
          <w:rFonts w:ascii="Times New Roman" w:hAnsi="Times New Roman" w:cs="Times New Roman"/>
          <w:sz w:val="24"/>
          <w:szCs w:val="24"/>
          <w:lang w:val="en-US"/>
        </w:rPr>
        <w:t>R</w:t>
      </w:r>
      <w:r w:rsidR="000E4210">
        <w:rPr>
          <w:rFonts w:ascii="Times New Roman" w:hAnsi="Times New Roman" w:cs="Times New Roman"/>
          <w:sz w:val="24"/>
          <w:szCs w:val="24"/>
          <w:lang w:val="en-US"/>
        </w:rPr>
        <w:t>F</w:t>
      </w:r>
      <w:r w:rsidRPr="00461D31">
        <w:rPr>
          <w:rFonts w:ascii="Times New Roman" w:hAnsi="Times New Roman" w:cs="Times New Roman"/>
          <w:sz w:val="24"/>
          <w:szCs w:val="24"/>
          <w:lang w:val="en-US"/>
        </w:rPr>
        <w:t xml:space="preserve"> measurements of the coupling impedances matching of the Schottky pickup, cross talks and transfer function measurement</w:t>
      </w:r>
    </w:p>
    <w:p w14:paraId="6C6628A3" w14:textId="2DDC4AFF" w:rsidR="00461D31" w:rsidRPr="00461D31" w:rsidRDefault="00461D31" w:rsidP="001026DF">
      <w:pPr>
        <w:pStyle w:val="a4"/>
        <w:numPr>
          <w:ilvl w:val="0"/>
          <w:numId w:val="11"/>
        </w:numPr>
        <w:jc w:val="both"/>
        <w:rPr>
          <w:rFonts w:ascii="Times New Roman" w:hAnsi="Times New Roman" w:cs="Times New Roman"/>
          <w:sz w:val="24"/>
          <w:szCs w:val="24"/>
          <w:lang w:val="en-US"/>
        </w:rPr>
      </w:pPr>
      <w:r w:rsidRPr="00461D31">
        <w:rPr>
          <w:rFonts w:ascii="Times New Roman" w:hAnsi="Times New Roman" w:cs="Times New Roman"/>
          <w:sz w:val="24"/>
          <w:szCs w:val="24"/>
          <w:lang w:val="en-US"/>
        </w:rPr>
        <w:t>Test of the integrated software components for the control of the entire Schottky system</w:t>
      </w:r>
    </w:p>
    <w:p w14:paraId="2CA39690" w14:textId="21DD3B0C" w:rsidR="00461D31" w:rsidRPr="00461D31" w:rsidRDefault="00461D31" w:rsidP="00461D31">
      <w:pPr>
        <w:pStyle w:val="a4"/>
        <w:numPr>
          <w:ilvl w:val="0"/>
          <w:numId w:val="11"/>
        </w:numPr>
        <w:jc w:val="both"/>
        <w:rPr>
          <w:rFonts w:ascii="Times New Roman" w:hAnsi="Times New Roman" w:cs="Times New Roman"/>
          <w:sz w:val="24"/>
          <w:szCs w:val="24"/>
          <w:lang w:val="en-US"/>
        </w:rPr>
      </w:pPr>
      <w:r w:rsidRPr="00461D31">
        <w:rPr>
          <w:rFonts w:ascii="Times New Roman" w:hAnsi="Times New Roman" w:cs="Times New Roman"/>
          <w:sz w:val="24"/>
          <w:szCs w:val="24"/>
          <w:lang w:val="en-US"/>
        </w:rPr>
        <w:t>Test of remote control for amplifier, RF switches state, RSA</w:t>
      </w:r>
    </w:p>
    <w:p w14:paraId="56D07E49" w14:textId="17CC1616" w:rsidR="00CD0DE1" w:rsidRDefault="00CD0DE1" w:rsidP="000A5905">
      <w:pPr>
        <w:jc w:val="both"/>
        <w:rPr>
          <w:rFonts w:ascii="Times New Roman" w:hAnsi="Times New Roman" w:cs="Times New Roman"/>
          <w:sz w:val="24"/>
          <w:szCs w:val="24"/>
          <w:lang w:val="en-US"/>
        </w:rPr>
      </w:pPr>
      <w:r w:rsidRPr="00CD0DE1">
        <w:rPr>
          <w:rFonts w:ascii="Times New Roman" w:hAnsi="Times New Roman" w:cs="Times New Roman"/>
          <w:sz w:val="24"/>
          <w:szCs w:val="24"/>
          <w:lang w:val="en-US"/>
        </w:rPr>
        <w:t xml:space="preserve">FAT shall be prepared and performed according to the task list from Subsection 5.1.4 of </w:t>
      </w:r>
      <w:r w:rsidRPr="00CD0DE1">
        <w:rPr>
          <w:rFonts w:ascii="Times New Roman" w:hAnsi="Times New Roman" w:cs="Times New Roman"/>
          <w:i/>
          <w:sz w:val="24"/>
          <w:szCs w:val="24"/>
          <w:lang w:val="en-US"/>
        </w:rPr>
        <w:t>F-</w:t>
      </w:r>
      <w:r w:rsidR="00206F95">
        <w:rPr>
          <w:rFonts w:ascii="Times New Roman" w:hAnsi="Times New Roman" w:cs="Times New Roman"/>
          <w:i/>
          <w:sz w:val="24"/>
          <w:szCs w:val="24"/>
          <w:lang w:val="en-US"/>
        </w:rPr>
        <w:t>C</w:t>
      </w:r>
      <w:r w:rsidRPr="00CD0DE1">
        <w:rPr>
          <w:rFonts w:ascii="Times New Roman" w:hAnsi="Times New Roman" w:cs="Times New Roman"/>
          <w:i/>
          <w:sz w:val="24"/>
          <w:szCs w:val="24"/>
          <w:lang w:val="en-US"/>
        </w:rPr>
        <w:t>SBD-01e “Common Specification Beam Diagnostics for FAIR”</w:t>
      </w:r>
      <w:r w:rsidRPr="00CD0DE1">
        <w:rPr>
          <w:rFonts w:ascii="Times New Roman" w:hAnsi="Times New Roman" w:cs="Times New Roman"/>
          <w:sz w:val="24"/>
          <w:szCs w:val="24"/>
          <w:lang w:val="en-US"/>
        </w:rPr>
        <w:t>:</w:t>
      </w:r>
    </w:p>
    <w:p w14:paraId="1789AC29" w14:textId="77777777" w:rsidR="00CD0DE1" w:rsidRDefault="00CD0DE1" w:rsidP="00CD0DE1">
      <w:pPr>
        <w:pStyle w:val="a4"/>
        <w:numPr>
          <w:ilvl w:val="0"/>
          <w:numId w:val="12"/>
        </w:numPr>
        <w:rPr>
          <w:rFonts w:ascii="Times New Roman" w:hAnsi="Times New Roman" w:cs="Times New Roman"/>
          <w:sz w:val="24"/>
          <w:szCs w:val="24"/>
          <w:lang w:val="en-US"/>
        </w:rPr>
      </w:pPr>
      <w:r w:rsidRPr="00CD0DE1">
        <w:rPr>
          <w:rFonts w:ascii="Times New Roman" w:hAnsi="Times New Roman" w:cs="Times New Roman"/>
          <w:sz w:val="24"/>
          <w:szCs w:val="24"/>
          <w:lang w:val="en-US"/>
        </w:rPr>
        <w:lastRenderedPageBreak/>
        <w:t>Availability of detailed specification description of the technical design;</w:t>
      </w:r>
    </w:p>
    <w:p w14:paraId="179E5B1E" w14:textId="77777777" w:rsidR="00CD0DE1" w:rsidRDefault="00CD0DE1" w:rsidP="00CD0DE1">
      <w:pPr>
        <w:pStyle w:val="a4"/>
        <w:numPr>
          <w:ilvl w:val="0"/>
          <w:numId w:val="12"/>
        </w:numPr>
        <w:rPr>
          <w:rFonts w:ascii="Times New Roman" w:hAnsi="Times New Roman" w:cs="Times New Roman"/>
          <w:sz w:val="24"/>
          <w:szCs w:val="24"/>
          <w:lang w:val="en-US"/>
        </w:rPr>
      </w:pPr>
      <w:r w:rsidRPr="00CD0DE1">
        <w:rPr>
          <w:rFonts w:ascii="Times New Roman" w:hAnsi="Times New Roman" w:cs="Times New Roman"/>
          <w:sz w:val="24"/>
          <w:szCs w:val="24"/>
          <w:lang w:val="en-US"/>
        </w:rPr>
        <w:t>Preparation of detailed construction drawings;</w:t>
      </w:r>
    </w:p>
    <w:p w14:paraId="311A468C" w14:textId="77777777" w:rsidR="00CD0DE1" w:rsidRDefault="00CD0DE1" w:rsidP="00CD0DE1">
      <w:pPr>
        <w:pStyle w:val="a4"/>
        <w:numPr>
          <w:ilvl w:val="0"/>
          <w:numId w:val="12"/>
        </w:numPr>
        <w:rPr>
          <w:rFonts w:ascii="Times New Roman" w:hAnsi="Times New Roman" w:cs="Times New Roman"/>
          <w:sz w:val="24"/>
          <w:szCs w:val="24"/>
          <w:lang w:val="en-US"/>
        </w:rPr>
      </w:pPr>
      <w:r w:rsidRPr="00CD0DE1">
        <w:rPr>
          <w:rFonts w:ascii="Times New Roman" w:hAnsi="Times New Roman" w:cs="Times New Roman"/>
          <w:sz w:val="24"/>
          <w:szCs w:val="24"/>
          <w:lang w:val="en-US"/>
        </w:rPr>
        <w:t>Production and assembly;</w:t>
      </w:r>
    </w:p>
    <w:p w14:paraId="5811289F" w14:textId="77777777" w:rsidR="00CD0DE1" w:rsidRDefault="00CD0DE1" w:rsidP="00CD0DE1">
      <w:pPr>
        <w:pStyle w:val="a4"/>
        <w:numPr>
          <w:ilvl w:val="0"/>
          <w:numId w:val="12"/>
        </w:numPr>
        <w:rPr>
          <w:rFonts w:ascii="Times New Roman" w:hAnsi="Times New Roman" w:cs="Times New Roman"/>
          <w:sz w:val="24"/>
          <w:szCs w:val="24"/>
          <w:lang w:val="en-US"/>
        </w:rPr>
      </w:pPr>
      <w:r w:rsidRPr="00CD0DE1">
        <w:rPr>
          <w:rFonts w:ascii="Times New Roman" w:hAnsi="Times New Roman" w:cs="Times New Roman"/>
          <w:sz w:val="24"/>
          <w:szCs w:val="24"/>
          <w:lang w:val="en-US"/>
        </w:rPr>
        <w:t>Execution of required functional tests against all required system parameters;</w:t>
      </w:r>
    </w:p>
    <w:p w14:paraId="25504BB5" w14:textId="77777777" w:rsidR="00CD0DE1" w:rsidRDefault="00CD0DE1" w:rsidP="00CD0DE1">
      <w:pPr>
        <w:pStyle w:val="a4"/>
        <w:numPr>
          <w:ilvl w:val="0"/>
          <w:numId w:val="12"/>
        </w:numPr>
        <w:rPr>
          <w:rFonts w:ascii="Times New Roman" w:hAnsi="Times New Roman" w:cs="Times New Roman"/>
          <w:sz w:val="24"/>
          <w:szCs w:val="24"/>
          <w:lang w:val="en-US"/>
        </w:rPr>
      </w:pPr>
      <w:r w:rsidRPr="00CD0DE1">
        <w:rPr>
          <w:rFonts w:ascii="Times New Roman" w:hAnsi="Times New Roman" w:cs="Times New Roman"/>
          <w:sz w:val="24"/>
          <w:szCs w:val="24"/>
          <w:lang w:val="en-US"/>
        </w:rPr>
        <w:t>Availability of test results of first functional tests;</w:t>
      </w:r>
    </w:p>
    <w:p w14:paraId="14752078" w14:textId="77777777" w:rsidR="00CD0DE1" w:rsidRDefault="00CD0DE1" w:rsidP="00CD0DE1">
      <w:pPr>
        <w:pStyle w:val="a4"/>
        <w:numPr>
          <w:ilvl w:val="0"/>
          <w:numId w:val="12"/>
        </w:numPr>
        <w:rPr>
          <w:rFonts w:ascii="Times New Roman" w:hAnsi="Times New Roman" w:cs="Times New Roman"/>
          <w:sz w:val="24"/>
          <w:szCs w:val="24"/>
          <w:lang w:val="en-US"/>
        </w:rPr>
      </w:pPr>
      <w:r w:rsidRPr="00CD0DE1">
        <w:rPr>
          <w:rFonts w:ascii="Times New Roman" w:hAnsi="Times New Roman" w:cs="Times New Roman"/>
          <w:sz w:val="24"/>
          <w:szCs w:val="24"/>
          <w:lang w:val="en-US"/>
        </w:rPr>
        <w:t>Delivery and final installation in the facility.</w:t>
      </w:r>
    </w:p>
    <w:p w14:paraId="6C6B5A88" w14:textId="5827CC37" w:rsidR="00CD0DE1" w:rsidRDefault="00CD0DE1" w:rsidP="000A5905">
      <w:pPr>
        <w:jc w:val="both"/>
        <w:rPr>
          <w:rFonts w:ascii="Times New Roman" w:hAnsi="Times New Roman" w:cs="Times New Roman"/>
          <w:sz w:val="24"/>
          <w:szCs w:val="24"/>
          <w:lang w:val="en-US"/>
        </w:rPr>
      </w:pPr>
      <w:r w:rsidRPr="00CD0DE1">
        <w:rPr>
          <w:rFonts w:ascii="Times New Roman" w:hAnsi="Times New Roman" w:cs="Times New Roman"/>
          <w:sz w:val="24"/>
          <w:szCs w:val="24"/>
          <w:lang w:val="en-US"/>
        </w:rPr>
        <w:t xml:space="preserve">For electronic parts, like </w:t>
      </w:r>
      <w:r w:rsidR="00C13189">
        <w:rPr>
          <w:rFonts w:ascii="Times New Roman" w:hAnsi="Times New Roman" w:cs="Times New Roman"/>
          <w:sz w:val="24"/>
          <w:szCs w:val="24"/>
          <w:lang w:val="en-US"/>
        </w:rPr>
        <w:t xml:space="preserve">low-noise </w:t>
      </w:r>
      <w:r w:rsidRPr="00CD0DE1">
        <w:rPr>
          <w:rFonts w:ascii="Times New Roman" w:hAnsi="Times New Roman" w:cs="Times New Roman"/>
          <w:sz w:val="24"/>
          <w:szCs w:val="24"/>
          <w:lang w:val="en-US"/>
        </w:rPr>
        <w:t>preamplifier</w:t>
      </w:r>
      <w:r w:rsidR="00C13189">
        <w:rPr>
          <w:rFonts w:ascii="Times New Roman" w:hAnsi="Times New Roman" w:cs="Times New Roman"/>
          <w:sz w:val="24"/>
          <w:szCs w:val="24"/>
          <w:lang w:val="en-US"/>
        </w:rPr>
        <w:t>,</w:t>
      </w:r>
      <w:r w:rsidRPr="00CD0DE1">
        <w:rPr>
          <w:rFonts w:ascii="Times New Roman" w:hAnsi="Times New Roman" w:cs="Times New Roman"/>
          <w:sz w:val="24"/>
          <w:szCs w:val="24"/>
          <w:lang w:val="en-US"/>
        </w:rPr>
        <w:t xml:space="preserve"> </w:t>
      </w:r>
      <w:r w:rsidR="00C13189">
        <w:rPr>
          <w:rFonts w:ascii="Times New Roman" w:hAnsi="Times New Roman" w:cs="Times New Roman"/>
          <w:sz w:val="24"/>
          <w:szCs w:val="24"/>
          <w:lang w:val="en-US"/>
        </w:rPr>
        <w:t xml:space="preserve">rf switch, attenuator, amplifier, </w:t>
      </w:r>
      <w:r w:rsidRPr="00CD0DE1">
        <w:rPr>
          <w:rFonts w:ascii="Times New Roman" w:hAnsi="Times New Roman" w:cs="Times New Roman"/>
          <w:sz w:val="24"/>
          <w:szCs w:val="24"/>
          <w:lang w:val="en-US"/>
        </w:rPr>
        <w:t>and controller or digitizer, certain QA</w:t>
      </w:r>
      <w:r>
        <w:rPr>
          <w:rFonts w:ascii="Times New Roman" w:hAnsi="Times New Roman" w:cs="Times New Roman"/>
          <w:sz w:val="24"/>
          <w:szCs w:val="24"/>
          <w:lang w:val="en-US"/>
        </w:rPr>
        <w:t xml:space="preserve"> </w:t>
      </w:r>
      <w:r w:rsidRPr="00CD0DE1">
        <w:rPr>
          <w:rFonts w:ascii="Times New Roman" w:hAnsi="Times New Roman" w:cs="Times New Roman"/>
          <w:sz w:val="24"/>
          <w:szCs w:val="24"/>
          <w:lang w:val="en-US"/>
        </w:rPr>
        <w:t xml:space="preserve">measures shall be performed that are described in Section 5.2 of </w:t>
      </w:r>
      <w:r w:rsidRPr="00CD0DE1">
        <w:rPr>
          <w:rFonts w:ascii="Times New Roman" w:hAnsi="Times New Roman" w:cs="Times New Roman"/>
          <w:i/>
          <w:sz w:val="24"/>
          <w:szCs w:val="24"/>
          <w:lang w:val="en-US"/>
        </w:rPr>
        <w:t>F-CS-BD-01e “Common Specification Beam Diagnostics for FAIR”</w:t>
      </w:r>
      <w:r w:rsidRPr="00CD0DE1">
        <w:rPr>
          <w:rFonts w:ascii="Times New Roman" w:hAnsi="Times New Roman" w:cs="Times New Roman"/>
          <w:sz w:val="24"/>
          <w:szCs w:val="24"/>
          <w:lang w:val="en-US"/>
        </w:rPr>
        <w:t>. Installation of the preamplifier is foreseen at the</w:t>
      </w:r>
      <w:r>
        <w:rPr>
          <w:rFonts w:ascii="Times New Roman" w:hAnsi="Times New Roman" w:cs="Times New Roman"/>
          <w:sz w:val="24"/>
          <w:szCs w:val="24"/>
          <w:lang w:val="en-US"/>
        </w:rPr>
        <w:t xml:space="preserve"> </w:t>
      </w:r>
      <w:r w:rsidRPr="00CD0DE1">
        <w:rPr>
          <w:rFonts w:ascii="Times New Roman" w:hAnsi="Times New Roman" w:cs="Times New Roman"/>
          <w:sz w:val="24"/>
          <w:szCs w:val="24"/>
          <w:lang w:val="en-US"/>
        </w:rPr>
        <w:t>CR tunnel inside the area with high radiation level, so preamplifier’s components and cables</w:t>
      </w:r>
      <w:r>
        <w:rPr>
          <w:rFonts w:ascii="Times New Roman" w:hAnsi="Times New Roman" w:cs="Times New Roman"/>
          <w:sz w:val="24"/>
          <w:szCs w:val="24"/>
          <w:lang w:val="en-US"/>
        </w:rPr>
        <w:t xml:space="preserve"> </w:t>
      </w:r>
      <w:r w:rsidRPr="00CD0DE1">
        <w:rPr>
          <w:rFonts w:ascii="Times New Roman" w:hAnsi="Times New Roman" w:cs="Times New Roman"/>
          <w:sz w:val="24"/>
          <w:szCs w:val="24"/>
          <w:lang w:val="en-US"/>
        </w:rPr>
        <w:t>shall withstand a total energy radiation dose of 1 kGy.</w:t>
      </w:r>
    </w:p>
    <w:p w14:paraId="6D7D036C" w14:textId="77777777" w:rsidR="00CD0DE1" w:rsidRPr="00CD3B1C" w:rsidRDefault="00CD0DE1" w:rsidP="00CD0DE1">
      <w:pPr>
        <w:ind w:firstLine="708"/>
        <w:rPr>
          <w:rFonts w:ascii="Times New Roman" w:hAnsi="Times New Roman" w:cs="Times New Roman"/>
          <w:b/>
          <w:sz w:val="24"/>
          <w:szCs w:val="24"/>
          <w:lang w:val="en-US"/>
        </w:rPr>
      </w:pPr>
      <w:r w:rsidRPr="00CD0DE1">
        <w:rPr>
          <w:rFonts w:ascii="Times New Roman" w:hAnsi="Times New Roman" w:cs="Times New Roman"/>
          <w:b/>
          <w:sz w:val="24"/>
          <w:szCs w:val="24"/>
          <w:lang w:val="en-US"/>
        </w:rPr>
        <w:t>Site</w:t>
      </w:r>
      <w:r>
        <w:rPr>
          <w:rFonts w:ascii="Times New Roman" w:hAnsi="Times New Roman" w:cs="Times New Roman"/>
          <w:b/>
          <w:sz w:val="24"/>
          <w:szCs w:val="24"/>
          <w:lang w:val="en-US"/>
        </w:rPr>
        <w:t xml:space="preserve"> </w:t>
      </w:r>
      <w:r w:rsidRPr="00CD3B1C">
        <w:rPr>
          <w:rFonts w:ascii="Times New Roman" w:hAnsi="Times New Roman" w:cs="Times New Roman"/>
          <w:b/>
          <w:sz w:val="24"/>
          <w:szCs w:val="24"/>
          <w:lang w:val="en-US"/>
        </w:rPr>
        <w:t>Acceptance Test (</w:t>
      </w:r>
      <w:r>
        <w:rPr>
          <w:rFonts w:ascii="Times New Roman" w:hAnsi="Times New Roman" w:cs="Times New Roman"/>
          <w:b/>
          <w:sz w:val="24"/>
          <w:szCs w:val="24"/>
          <w:lang w:val="en-US"/>
        </w:rPr>
        <w:t>S</w:t>
      </w:r>
      <w:r w:rsidRPr="00CD3B1C">
        <w:rPr>
          <w:rFonts w:ascii="Times New Roman" w:hAnsi="Times New Roman" w:cs="Times New Roman"/>
          <w:b/>
          <w:sz w:val="24"/>
          <w:szCs w:val="24"/>
          <w:lang w:val="en-US"/>
        </w:rPr>
        <w:t>AT)</w:t>
      </w:r>
    </w:p>
    <w:p w14:paraId="6FF9355A" w14:textId="1C6CE96A" w:rsidR="00CD0DE1" w:rsidRDefault="0027521B" w:rsidP="000A5905">
      <w:pPr>
        <w:jc w:val="both"/>
        <w:rPr>
          <w:rFonts w:ascii="Times New Roman" w:hAnsi="Times New Roman" w:cs="Times New Roman"/>
          <w:sz w:val="24"/>
          <w:szCs w:val="24"/>
          <w:lang w:val="en-US"/>
        </w:rPr>
      </w:pPr>
      <w:r w:rsidRPr="0027521B">
        <w:rPr>
          <w:rFonts w:ascii="Times New Roman" w:hAnsi="Times New Roman" w:cs="Times New Roman"/>
          <w:sz w:val="24"/>
          <w:szCs w:val="24"/>
          <w:lang w:val="en-US"/>
        </w:rPr>
        <w:t xml:space="preserve">SAT will be performed by </w:t>
      </w:r>
      <w:r w:rsidR="000A5905">
        <w:rPr>
          <w:rFonts w:ascii="Times New Roman" w:hAnsi="Times New Roman" w:cs="Times New Roman"/>
          <w:sz w:val="24"/>
          <w:szCs w:val="24"/>
          <w:lang w:val="en-US"/>
        </w:rPr>
        <w:t>ITEP</w:t>
      </w:r>
      <w:r w:rsidRPr="0027521B">
        <w:rPr>
          <w:rFonts w:ascii="Times New Roman" w:hAnsi="Times New Roman" w:cs="Times New Roman"/>
          <w:sz w:val="24"/>
          <w:szCs w:val="24"/>
          <w:lang w:val="en-US"/>
        </w:rPr>
        <w:t xml:space="preserve"> at the final location of the equipment according to Section 5</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 xml:space="preserve">of “Common Specification Beam Diagnostics for FAIR” </w:t>
      </w:r>
      <w:r w:rsidRPr="0027521B">
        <w:rPr>
          <w:rFonts w:ascii="Times New Roman" w:hAnsi="Times New Roman" w:cs="Times New Roman"/>
          <w:i/>
          <w:sz w:val="24"/>
          <w:szCs w:val="24"/>
          <w:lang w:val="en-US"/>
        </w:rPr>
        <w:t>F-CS-BD-01e “Common Specification Beam Diagnostics for FAIR”</w:t>
      </w:r>
      <w:r w:rsidRPr="0027521B">
        <w:rPr>
          <w:rFonts w:ascii="Times New Roman" w:hAnsi="Times New Roman" w:cs="Times New Roman"/>
          <w:sz w:val="24"/>
          <w:szCs w:val="24"/>
          <w:lang w:val="en-US"/>
        </w:rPr>
        <w:t xml:space="preserve"> including installation at the CR tunnel and</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commissioning of all components without beam.</w:t>
      </w:r>
    </w:p>
    <w:p w14:paraId="4680A5EC" w14:textId="77777777" w:rsidR="0027521B" w:rsidRDefault="0027521B" w:rsidP="000A5905">
      <w:pPr>
        <w:jc w:val="both"/>
        <w:rPr>
          <w:rFonts w:ascii="Times New Roman" w:hAnsi="Times New Roman" w:cs="Times New Roman"/>
          <w:sz w:val="24"/>
          <w:szCs w:val="24"/>
          <w:lang w:val="en-US"/>
        </w:rPr>
      </w:pPr>
      <w:r w:rsidRPr="0027521B">
        <w:rPr>
          <w:rFonts w:ascii="Times New Roman" w:hAnsi="Times New Roman" w:cs="Times New Roman"/>
          <w:sz w:val="24"/>
          <w:szCs w:val="24"/>
          <w:lang w:val="en-US"/>
        </w:rPr>
        <w:t>They are spilt into two parts A and B, test prior to installation in the final location and tests after</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installation. Immediately after delivery, all components must pass a visual inspection (SAT</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Aa). Prior to installation, all component tests must be repeated in a dedicated test area to assure</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proper function and obtain the permission for on-site installation. This test area must have</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access to the accelerator control system infrastructure in order to allow for system integration</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tests. This SAT Ab process is finished and the approval for installation is given, if all test</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measurements are successful. After installation, the sequence of tests without beam (SAT Ba)</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is identical to the one of SAT Ab.</w:t>
      </w:r>
    </w:p>
    <w:p w14:paraId="506A1BAF" w14:textId="77777777" w:rsidR="0027521B" w:rsidRDefault="0027521B" w:rsidP="0027521B">
      <w:pPr>
        <w:rPr>
          <w:rFonts w:ascii="Times New Roman" w:hAnsi="Times New Roman" w:cs="Times New Roman"/>
          <w:sz w:val="24"/>
          <w:szCs w:val="24"/>
          <w:lang w:val="en-US"/>
        </w:rPr>
      </w:pPr>
      <w:r w:rsidRPr="0027521B">
        <w:rPr>
          <w:rFonts w:ascii="Times New Roman" w:hAnsi="Times New Roman" w:cs="Times New Roman"/>
          <w:sz w:val="24"/>
          <w:szCs w:val="24"/>
          <w:lang w:val="en-US"/>
        </w:rPr>
        <w:t>The tests will at least include:</w:t>
      </w:r>
    </w:p>
    <w:p w14:paraId="11B4F752" w14:textId="77777777" w:rsidR="0027521B" w:rsidRDefault="0027521B" w:rsidP="0027521B">
      <w:pPr>
        <w:pStyle w:val="a4"/>
        <w:numPr>
          <w:ilvl w:val="0"/>
          <w:numId w:val="13"/>
        </w:numPr>
        <w:rPr>
          <w:rFonts w:ascii="Times New Roman" w:hAnsi="Times New Roman" w:cs="Times New Roman"/>
          <w:sz w:val="24"/>
          <w:szCs w:val="24"/>
          <w:lang w:val="en-US"/>
        </w:rPr>
      </w:pPr>
      <w:r w:rsidRPr="0027521B">
        <w:rPr>
          <w:rFonts w:ascii="Times New Roman" w:hAnsi="Times New Roman" w:cs="Times New Roman"/>
          <w:sz w:val="24"/>
          <w:szCs w:val="24"/>
          <w:lang w:val="en-US"/>
        </w:rPr>
        <w:t>Verification of mechanical damages;</w:t>
      </w:r>
    </w:p>
    <w:p w14:paraId="6680CA19" w14:textId="77777777" w:rsidR="0027521B" w:rsidRDefault="0027521B" w:rsidP="0027521B">
      <w:pPr>
        <w:pStyle w:val="a4"/>
        <w:numPr>
          <w:ilvl w:val="0"/>
          <w:numId w:val="13"/>
        </w:numPr>
        <w:rPr>
          <w:rFonts w:ascii="Times New Roman" w:hAnsi="Times New Roman" w:cs="Times New Roman"/>
          <w:sz w:val="24"/>
          <w:szCs w:val="24"/>
          <w:lang w:val="en-US"/>
        </w:rPr>
      </w:pPr>
      <w:r w:rsidRPr="0027521B">
        <w:rPr>
          <w:rFonts w:ascii="Times New Roman" w:hAnsi="Times New Roman" w:cs="Times New Roman"/>
          <w:sz w:val="24"/>
          <w:szCs w:val="24"/>
          <w:lang w:val="en-US"/>
        </w:rPr>
        <w:t>Mechanical tests;</w:t>
      </w:r>
    </w:p>
    <w:p w14:paraId="75D5FB98" w14:textId="77777777" w:rsidR="0027521B" w:rsidRDefault="0027521B" w:rsidP="0027521B">
      <w:pPr>
        <w:pStyle w:val="a4"/>
        <w:numPr>
          <w:ilvl w:val="0"/>
          <w:numId w:val="13"/>
        </w:numPr>
        <w:rPr>
          <w:rFonts w:ascii="Times New Roman" w:hAnsi="Times New Roman" w:cs="Times New Roman"/>
          <w:sz w:val="24"/>
          <w:szCs w:val="24"/>
          <w:lang w:val="en-US"/>
        </w:rPr>
      </w:pPr>
      <w:r w:rsidRPr="0027521B">
        <w:rPr>
          <w:rFonts w:ascii="Times New Roman" w:hAnsi="Times New Roman" w:cs="Times New Roman"/>
          <w:sz w:val="24"/>
          <w:szCs w:val="24"/>
          <w:lang w:val="en-US"/>
        </w:rPr>
        <w:t>Principal function tests;</w:t>
      </w:r>
    </w:p>
    <w:p w14:paraId="2D21E03E" w14:textId="77777777" w:rsidR="0027521B" w:rsidRDefault="0027521B" w:rsidP="0027521B">
      <w:pPr>
        <w:pStyle w:val="a4"/>
        <w:numPr>
          <w:ilvl w:val="0"/>
          <w:numId w:val="13"/>
        </w:numPr>
        <w:rPr>
          <w:rFonts w:ascii="Times New Roman" w:hAnsi="Times New Roman" w:cs="Times New Roman"/>
          <w:sz w:val="24"/>
          <w:szCs w:val="24"/>
          <w:lang w:val="en-US"/>
        </w:rPr>
      </w:pPr>
      <w:r w:rsidRPr="0027521B">
        <w:rPr>
          <w:rFonts w:ascii="Times New Roman" w:hAnsi="Times New Roman" w:cs="Times New Roman"/>
          <w:sz w:val="24"/>
          <w:szCs w:val="24"/>
          <w:lang w:val="en-US"/>
        </w:rPr>
        <w:t>Long time test stability;</w:t>
      </w:r>
    </w:p>
    <w:p w14:paraId="07A48544" w14:textId="0E3CD26F" w:rsidR="0027521B" w:rsidRDefault="0027521B" w:rsidP="0027521B">
      <w:pPr>
        <w:pStyle w:val="a4"/>
        <w:numPr>
          <w:ilvl w:val="0"/>
          <w:numId w:val="13"/>
        </w:numPr>
        <w:rPr>
          <w:rFonts w:ascii="Times New Roman" w:hAnsi="Times New Roman" w:cs="Times New Roman"/>
          <w:sz w:val="24"/>
          <w:szCs w:val="24"/>
          <w:lang w:val="en-US"/>
        </w:rPr>
      </w:pPr>
      <w:r w:rsidRPr="0027521B">
        <w:rPr>
          <w:rFonts w:ascii="Times New Roman" w:hAnsi="Times New Roman" w:cs="Times New Roman"/>
          <w:sz w:val="24"/>
          <w:szCs w:val="24"/>
          <w:lang w:val="en-US"/>
        </w:rPr>
        <w:t>Thermal stability test.</w:t>
      </w:r>
    </w:p>
    <w:p w14:paraId="4D9933E8" w14:textId="77777777" w:rsidR="0027521B" w:rsidRPr="00CD3B1C" w:rsidRDefault="0027521B" w:rsidP="0027521B">
      <w:pPr>
        <w:ind w:firstLine="708"/>
        <w:rPr>
          <w:rFonts w:ascii="Times New Roman" w:hAnsi="Times New Roman" w:cs="Times New Roman"/>
          <w:b/>
          <w:sz w:val="24"/>
          <w:szCs w:val="24"/>
          <w:lang w:val="en-US"/>
        </w:rPr>
      </w:pPr>
      <w:r w:rsidRPr="0027521B">
        <w:rPr>
          <w:rFonts w:ascii="Times New Roman" w:hAnsi="Times New Roman" w:cs="Times New Roman"/>
          <w:b/>
          <w:sz w:val="24"/>
          <w:szCs w:val="24"/>
          <w:lang w:val="en-US"/>
        </w:rPr>
        <w:t>Final</w:t>
      </w:r>
      <w:r>
        <w:rPr>
          <w:rFonts w:ascii="Times New Roman" w:hAnsi="Times New Roman" w:cs="Times New Roman"/>
          <w:b/>
          <w:sz w:val="24"/>
          <w:szCs w:val="24"/>
          <w:lang w:val="en-US"/>
        </w:rPr>
        <w:t xml:space="preserve"> </w:t>
      </w:r>
      <w:r w:rsidRPr="00CD3B1C">
        <w:rPr>
          <w:rFonts w:ascii="Times New Roman" w:hAnsi="Times New Roman" w:cs="Times New Roman"/>
          <w:b/>
          <w:sz w:val="24"/>
          <w:szCs w:val="24"/>
          <w:lang w:val="en-US"/>
        </w:rPr>
        <w:t>Acceptance</w:t>
      </w:r>
    </w:p>
    <w:p w14:paraId="09691996" w14:textId="77777777" w:rsidR="00CD0DE1" w:rsidRDefault="0027521B" w:rsidP="000A5905">
      <w:pPr>
        <w:jc w:val="both"/>
        <w:rPr>
          <w:rFonts w:ascii="Times New Roman" w:hAnsi="Times New Roman" w:cs="Times New Roman"/>
          <w:sz w:val="24"/>
          <w:szCs w:val="24"/>
          <w:lang w:val="en-US"/>
        </w:rPr>
      </w:pPr>
      <w:r w:rsidRPr="0027521B">
        <w:rPr>
          <w:rFonts w:ascii="Times New Roman" w:hAnsi="Times New Roman" w:cs="Times New Roman"/>
          <w:sz w:val="24"/>
          <w:szCs w:val="24"/>
          <w:lang w:val="en-US"/>
        </w:rPr>
        <w:t>The Final Acceptance shall take place after the equipment delivery to the FAIR site and the Site</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Acceptance Test has been passed. The Final Acceptance will be formally documented by a</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 xml:space="preserve">Final Acceptance Protocol. The Final Acceptance Protocol will be issued by </w:t>
      </w:r>
      <w:r>
        <w:rPr>
          <w:rFonts w:ascii="Times New Roman" w:hAnsi="Times New Roman" w:cs="Times New Roman"/>
          <w:sz w:val="24"/>
          <w:szCs w:val="24"/>
          <w:lang w:val="en-US"/>
        </w:rPr>
        <w:t>ITEP</w:t>
      </w:r>
      <w:r w:rsidRPr="0027521B">
        <w:rPr>
          <w:rFonts w:ascii="Times New Roman" w:hAnsi="Times New Roman" w:cs="Times New Roman"/>
          <w:sz w:val="24"/>
          <w:szCs w:val="24"/>
          <w:lang w:val="en-US"/>
        </w:rPr>
        <w:t xml:space="preserve"> within five</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(5) working days and will be signed by both sides within thirty (30) days after the acceptance</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completion.</w:t>
      </w:r>
    </w:p>
    <w:p w14:paraId="20073BDA" w14:textId="77777777" w:rsidR="00CD0DE1" w:rsidRPr="003C0F18" w:rsidRDefault="0027521B" w:rsidP="00CD0DE1">
      <w:pPr>
        <w:rPr>
          <w:rFonts w:ascii="Times New Roman" w:hAnsi="Times New Roman" w:cs="Times New Roman"/>
          <w:b/>
          <w:sz w:val="24"/>
          <w:szCs w:val="24"/>
          <w:lang w:val="en-US"/>
        </w:rPr>
      </w:pPr>
      <w:r w:rsidRPr="003C0F18">
        <w:rPr>
          <w:rFonts w:ascii="Times New Roman" w:hAnsi="Times New Roman" w:cs="Times New Roman"/>
          <w:b/>
          <w:sz w:val="24"/>
          <w:szCs w:val="24"/>
          <w:lang w:val="en-US"/>
        </w:rPr>
        <w:t>Control of measurement tools</w:t>
      </w:r>
    </w:p>
    <w:p w14:paraId="508FE20D" w14:textId="2A7B0F84" w:rsidR="0027521B" w:rsidRPr="0027521B" w:rsidRDefault="0027521B" w:rsidP="000A5905">
      <w:pPr>
        <w:jc w:val="both"/>
        <w:rPr>
          <w:rFonts w:ascii="Times New Roman" w:hAnsi="Times New Roman" w:cs="Times New Roman"/>
          <w:sz w:val="24"/>
          <w:szCs w:val="24"/>
          <w:lang w:val="en-US"/>
        </w:rPr>
      </w:pPr>
      <w:r w:rsidRPr="0027521B">
        <w:rPr>
          <w:rFonts w:ascii="Times New Roman" w:hAnsi="Times New Roman" w:cs="Times New Roman"/>
          <w:sz w:val="24"/>
          <w:szCs w:val="24"/>
          <w:lang w:val="en-US"/>
        </w:rPr>
        <w:lastRenderedPageBreak/>
        <w:t xml:space="preserve">The </w:t>
      </w:r>
      <w:r w:rsidR="00AC74C0">
        <w:rPr>
          <w:rFonts w:ascii="Times New Roman" w:hAnsi="Times New Roman" w:cs="Times New Roman"/>
          <w:sz w:val="24"/>
          <w:szCs w:val="24"/>
          <w:lang w:val="en-US"/>
        </w:rPr>
        <w:t>Head of the Vacuum and Instrumentation Service of ITEP’s Accelerator Center</w:t>
      </w:r>
      <w:r w:rsidR="00997AB6">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is responsible for metrological control.</w:t>
      </w:r>
    </w:p>
    <w:p w14:paraId="3ADFEDFB" w14:textId="4E0F0F66" w:rsidR="0027521B" w:rsidRDefault="0027521B" w:rsidP="000A5905">
      <w:pPr>
        <w:jc w:val="both"/>
        <w:rPr>
          <w:rFonts w:ascii="Times New Roman" w:hAnsi="Times New Roman" w:cs="Times New Roman"/>
          <w:sz w:val="24"/>
          <w:szCs w:val="24"/>
          <w:lang w:val="en-US"/>
        </w:rPr>
      </w:pPr>
      <w:r w:rsidRPr="0027521B">
        <w:rPr>
          <w:rFonts w:ascii="Times New Roman" w:hAnsi="Times New Roman" w:cs="Times New Roman"/>
          <w:sz w:val="24"/>
          <w:szCs w:val="24"/>
          <w:lang w:val="en-US"/>
        </w:rPr>
        <w:t xml:space="preserve">The </w:t>
      </w:r>
      <w:r w:rsidR="00AC74C0">
        <w:rPr>
          <w:rFonts w:ascii="Times New Roman" w:hAnsi="Times New Roman" w:cs="Times New Roman"/>
          <w:sz w:val="24"/>
          <w:szCs w:val="24"/>
          <w:lang w:val="en-US"/>
        </w:rPr>
        <w:t>Heads of Accelerator Center departments</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are responsible for metrological discipline and available</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measurement and control equipment condition. All measuring and control equipment shall be</w:t>
      </w:r>
      <w:r>
        <w:rPr>
          <w:rFonts w:ascii="Times New Roman" w:hAnsi="Times New Roman" w:cs="Times New Roman"/>
          <w:sz w:val="24"/>
          <w:szCs w:val="24"/>
          <w:lang w:val="en-US"/>
        </w:rPr>
        <w:t xml:space="preserve"> </w:t>
      </w:r>
      <w:r w:rsidRPr="0027521B">
        <w:rPr>
          <w:rFonts w:ascii="Times New Roman" w:hAnsi="Times New Roman" w:cs="Times New Roman"/>
          <w:sz w:val="24"/>
          <w:szCs w:val="24"/>
          <w:lang w:val="en-US"/>
        </w:rPr>
        <w:t>recorded.</w:t>
      </w:r>
    </w:p>
    <w:p w14:paraId="5783D71C" w14:textId="4F76F74F" w:rsidR="00CD3B1C" w:rsidRDefault="00D1699C" w:rsidP="00AC4AA3">
      <w:pPr>
        <w:autoSpaceDE w:val="0"/>
        <w:autoSpaceDN w:val="0"/>
        <w:adjustRightInd w:val="0"/>
        <w:spacing w:line="240" w:lineRule="auto"/>
        <w:jc w:val="both"/>
        <w:rPr>
          <w:rFonts w:ascii="Times New Roman" w:hAnsi="Times New Roman" w:cs="Times New Roman"/>
          <w:sz w:val="24"/>
          <w:szCs w:val="24"/>
          <w:lang w:val="en-US"/>
        </w:rPr>
      </w:pPr>
      <w:r w:rsidRPr="00D1699C">
        <w:rPr>
          <w:rFonts w:ascii="Times New Roman" w:hAnsi="Times New Roman" w:cs="Times New Roman"/>
          <w:sz w:val="24"/>
          <w:szCs w:val="24"/>
          <w:lang w:val="en-US"/>
        </w:rPr>
        <w:t>The procedure of procurement, recording, storage, inspection, calibration, repair, preservation</w:t>
      </w:r>
      <w:r>
        <w:rPr>
          <w:rFonts w:ascii="Times New Roman" w:hAnsi="Times New Roman" w:cs="Times New Roman"/>
          <w:sz w:val="24"/>
          <w:szCs w:val="24"/>
          <w:lang w:val="en-US"/>
        </w:rPr>
        <w:t xml:space="preserve"> </w:t>
      </w:r>
      <w:r w:rsidRPr="00D1699C">
        <w:rPr>
          <w:rFonts w:ascii="Times New Roman" w:hAnsi="Times New Roman" w:cs="Times New Roman"/>
          <w:sz w:val="24"/>
          <w:szCs w:val="24"/>
          <w:lang w:val="en-US"/>
        </w:rPr>
        <w:t>and retirement of the control and measuring equipment is specified in the</w:t>
      </w:r>
      <w:r>
        <w:rPr>
          <w:rFonts w:ascii="Times New Roman" w:hAnsi="Times New Roman" w:cs="Times New Roman"/>
          <w:sz w:val="24"/>
          <w:szCs w:val="24"/>
          <w:lang w:val="en-US"/>
        </w:rPr>
        <w:t xml:space="preserve"> </w:t>
      </w:r>
      <w:r w:rsidR="000E6EFD" w:rsidRPr="0073200F">
        <w:rPr>
          <w:rFonts w:ascii="Times New Roman" w:hAnsi="Times New Roman" w:cs="Times New Roman"/>
          <w:i/>
          <w:sz w:val="24"/>
          <w:szCs w:val="24"/>
          <w:lang w:val="en-US"/>
        </w:rPr>
        <w:t xml:space="preserve">Quality Manual </w:t>
      </w:r>
      <w:r w:rsidR="000E6EFD" w:rsidRPr="0073200F">
        <w:rPr>
          <w:rFonts w:ascii="Times New Roman" w:hAnsi="Times New Roman" w:cs="Times New Roman"/>
          <w:i/>
          <w:sz w:val="24"/>
          <w:szCs w:val="24"/>
        </w:rPr>
        <w:t>РК</w:t>
      </w:r>
      <w:r w:rsidR="000E6EFD" w:rsidRPr="0073200F">
        <w:rPr>
          <w:rFonts w:ascii="Times New Roman" w:hAnsi="Times New Roman" w:cs="Times New Roman"/>
          <w:i/>
          <w:sz w:val="24"/>
          <w:szCs w:val="24"/>
          <w:lang w:val="en-US"/>
        </w:rPr>
        <w:t xml:space="preserve"> </w:t>
      </w:r>
      <w:r w:rsidR="000E6EFD" w:rsidRPr="0073200F">
        <w:rPr>
          <w:rFonts w:ascii="Times New Roman" w:hAnsi="Times New Roman" w:cs="Times New Roman"/>
          <w:i/>
          <w:sz w:val="24"/>
          <w:szCs w:val="24"/>
        </w:rPr>
        <w:t>СМК</w:t>
      </w:r>
      <w:r w:rsidR="000E6EFD" w:rsidRPr="0073200F">
        <w:rPr>
          <w:rFonts w:ascii="Times New Roman" w:hAnsi="Times New Roman" w:cs="Times New Roman"/>
          <w:i/>
          <w:sz w:val="24"/>
          <w:szCs w:val="24"/>
          <w:lang w:val="en-US"/>
        </w:rPr>
        <w:t>. 4.2.3-2013.</w:t>
      </w:r>
    </w:p>
    <w:p w14:paraId="77E0407C" w14:textId="23A5E4B0" w:rsidR="00575071" w:rsidRPr="005F5116" w:rsidRDefault="00D1699C" w:rsidP="000A5905">
      <w:pPr>
        <w:jc w:val="both"/>
        <w:rPr>
          <w:rFonts w:ascii="Times New Roman" w:hAnsi="Times New Roman" w:cs="Times New Roman"/>
          <w:sz w:val="24"/>
          <w:szCs w:val="24"/>
          <w:lang w:val="en-US"/>
        </w:rPr>
      </w:pPr>
      <w:r w:rsidRPr="005F5116">
        <w:rPr>
          <w:rFonts w:ascii="Times New Roman" w:hAnsi="Times New Roman" w:cs="Times New Roman"/>
          <w:sz w:val="24"/>
          <w:szCs w:val="24"/>
          <w:lang w:val="en-US"/>
        </w:rPr>
        <w:t xml:space="preserve">Verification of measuring equipment is performed in </w:t>
      </w:r>
      <w:r w:rsidR="00006C0B" w:rsidRPr="00AC4AA3">
        <w:rPr>
          <w:rFonts w:ascii="Times New Roman" w:hAnsi="Times New Roman" w:cs="Times New Roman"/>
          <w:sz w:val="24"/>
          <w:szCs w:val="24"/>
          <w:lang w:val="en-US"/>
        </w:rPr>
        <w:t xml:space="preserve">appropriate </w:t>
      </w:r>
      <w:r w:rsidR="00AC136C">
        <w:rPr>
          <w:rFonts w:ascii="Times New Roman" w:hAnsi="Times New Roman" w:cs="Times New Roman"/>
          <w:sz w:val="24"/>
          <w:szCs w:val="24"/>
          <w:lang w:val="en-US"/>
        </w:rPr>
        <w:t xml:space="preserve">inner or </w:t>
      </w:r>
      <w:r w:rsidR="00006C0B" w:rsidRPr="00AC4AA3">
        <w:rPr>
          <w:rFonts w:ascii="Times New Roman" w:hAnsi="Times New Roman" w:cs="Times New Roman"/>
          <w:sz w:val="24"/>
          <w:szCs w:val="24"/>
          <w:lang w:val="en-US"/>
        </w:rPr>
        <w:t>external accredited metrological services</w:t>
      </w:r>
      <w:r w:rsidR="00997AB6" w:rsidRPr="005F5116">
        <w:rPr>
          <w:rFonts w:ascii="Times New Roman" w:hAnsi="Times New Roman" w:cs="Times New Roman"/>
          <w:sz w:val="24"/>
          <w:szCs w:val="24"/>
          <w:lang w:val="en-US"/>
        </w:rPr>
        <w:t>.</w:t>
      </w:r>
    </w:p>
    <w:p w14:paraId="7116C3CA" w14:textId="20A67AA9" w:rsidR="00EA0365" w:rsidRDefault="00D1699C" w:rsidP="000A5905">
      <w:pPr>
        <w:jc w:val="both"/>
        <w:rPr>
          <w:rFonts w:ascii="Times New Roman" w:hAnsi="Times New Roman" w:cs="Times New Roman"/>
          <w:sz w:val="24"/>
          <w:szCs w:val="24"/>
          <w:lang w:val="en-US"/>
        </w:rPr>
      </w:pPr>
      <w:r w:rsidRPr="00D1699C">
        <w:rPr>
          <w:rFonts w:ascii="Times New Roman" w:hAnsi="Times New Roman" w:cs="Times New Roman"/>
          <w:sz w:val="24"/>
          <w:szCs w:val="24"/>
          <w:lang w:val="en-US"/>
        </w:rPr>
        <w:t xml:space="preserve">The </w:t>
      </w:r>
      <w:r>
        <w:rPr>
          <w:rFonts w:ascii="Times New Roman" w:hAnsi="Times New Roman" w:cs="Times New Roman"/>
          <w:sz w:val="24"/>
          <w:szCs w:val="24"/>
          <w:lang w:val="en-US"/>
        </w:rPr>
        <w:t>ITEP</w:t>
      </w:r>
      <w:r w:rsidRPr="00D1699C">
        <w:rPr>
          <w:rFonts w:ascii="Times New Roman" w:hAnsi="Times New Roman" w:cs="Times New Roman"/>
          <w:sz w:val="24"/>
          <w:szCs w:val="24"/>
          <w:lang w:val="en-US"/>
        </w:rPr>
        <w:t xml:space="preserve"> </w:t>
      </w:r>
      <w:r w:rsidR="00006C0B">
        <w:rPr>
          <w:rFonts w:ascii="Times New Roman" w:hAnsi="Times New Roman" w:cs="Times New Roman"/>
          <w:sz w:val="24"/>
          <w:szCs w:val="24"/>
          <w:lang w:val="en-US"/>
        </w:rPr>
        <w:t xml:space="preserve">Accelerator Center departments </w:t>
      </w:r>
      <w:r w:rsidRPr="00D1699C">
        <w:rPr>
          <w:rFonts w:ascii="Times New Roman" w:hAnsi="Times New Roman" w:cs="Times New Roman"/>
          <w:sz w:val="24"/>
          <w:szCs w:val="24"/>
          <w:lang w:val="en-US"/>
        </w:rPr>
        <w:t>shall annually draw up schedules of periodical verification</w:t>
      </w:r>
      <w:r>
        <w:rPr>
          <w:rFonts w:ascii="Times New Roman" w:hAnsi="Times New Roman" w:cs="Times New Roman"/>
          <w:sz w:val="24"/>
          <w:szCs w:val="24"/>
          <w:lang w:val="en-US"/>
        </w:rPr>
        <w:t xml:space="preserve"> </w:t>
      </w:r>
      <w:r w:rsidRPr="00D1699C">
        <w:rPr>
          <w:rFonts w:ascii="Times New Roman" w:hAnsi="Times New Roman" w:cs="Times New Roman"/>
          <w:sz w:val="24"/>
          <w:szCs w:val="24"/>
          <w:lang w:val="en-US"/>
        </w:rPr>
        <w:t xml:space="preserve">of measuring equipment which are approved by the </w:t>
      </w:r>
      <w:r w:rsidR="00006C0B">
        <w:rPr>
          <w:rFonts w:ascii="Times New Roman" w:hAnsi="Times New Roman" w:cs="Times New Roman"/>
          <w:sz w:val="24"/>
          <w:szCs w:val="24"/>
          <w:lang w:val="en-US"/>
        </w:rPr>
        <w:t xml:space="preserve">Head of the Vacuum and Instrumentation Service </w:t>
      </w:r>
      <w:r w:rsidRPr="00D1699C">
        <w:rPr>
          <w:rFonts w:ascii="Times New Roman" w:hAnsi="Times New Roman" w:cs="Times New Roman"/>
          <w:sz w:val="24"/>
          <w:szCs w:val="24"/>
          <w:lang w:val="en-US"/>
        </w:rPr>
        <w:t xml:space="preserve">and </w:t>
      </w:r>
      <w:r w:rsidR="00006C0B" w:rsidRPr="00006C0B">
        <w:rPr>
          <w:rFonts w:ascii="Times New Roman" w:hAnsi="Times New Roman" w:cs="Times New Roman"/>
          <w:sz w:val="24"/>
          <w:szCs w:val="24"/>
          <w:lang w:val="en-US"/>
        </w:rPr>
        <w:t>Head of QMS service</w:t>
      </w:r>
      <w:r w:rsidRPr="00D1699C">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1699C">
        <w:rPr>
          <w:rFonts w:ascii="Times New Roman" w:hAnsi="Times New Roman" w:cs="Times New Roman"/>
          <w:sz w:val="24"/>
          <w:szCs w:val="24"/>
          <w:lang w:val="en-US"/>
        </w:rPr>
        <w:t>Measuring equipment not verified in due time and/or not providing the required measurement</w:t>
      </w:r>
      <w:r>
        <w:rPr>
          <w:rFonts w:ascii="Times New Roman" w:hAnsi="Times New Roman" w:cs="Times New Roman"/>
          <w:sz w:val="24"/>
          <w:szCs w:val="24"/>
          <w:lang w:val="en-US"/>
        </w:rPr>
        <w:t xml:space="preserve"> </w:t>
      </w:r>
      <w:r w:rsidRPr="00D1699C">
        <w:rPr>
          <w:rFonts w:ascii="Times New Roman" w:hAnsi="Times New Roman" w:cs="Times New Roman"/>
          <w:sz w:val="24"/>
          <w:szCs w:val="24"/>
          <w:lang w:val="en-US"/>
        </w:rPr>
        <w:t>accuracy shall be withdrawn from use.</w:t>
      </w:r>
    </w:p>
    <w:p w14:paraId="58BC6426" w14:textId="17386529" w:rsidR="00F24F4F" w:rsidRPr="005F5116" w:rsidRDefault="00D1699C" w:rsidP="006F17B8">
      <w:pPr>
        <w:jc w:val="both"/>
        <w:rPr>
          <w:rFonts w:ascii="Times New Roman" w:hAnsi="Times New Roman" w:cs="Times New Roman"/>
          <w:sz w:val="24"/>
          <w:szCs w:val="24"/>
          <w:lang w:val="en-US"/>
        </w:rPr>
      </w:pPr>
      <w:r w:rsidRPr="005F5116">
        <w:rPr>
          <w:rFonts w:ascii="Times New Roman" w:hAnsi="Times New Roman" w:cs="Times New Roman"/>
          <w:sz w:val="24"/>
          <w:szCs w:val="24"/>
          <w:lang w:val="en-US"/>
        </w:rPr>
        <w:t>Calibration of meas</w:t>
      </w:r>
      <w:r w:rsidR="00EF36DD" w:rsidRPr="005F5116">
        <w:rPr>
          <w:rFonts w:ascii="Times New Roman" w:hAnsi="Times New Roman" w:cs="Times New Roman"/>
          <w:sz w:val="24"/>
          <w:szCs w:val="24"/>
          <w:lang w:val="en-US"/>
        </w:rPr>
        <w:t>uring equipment is performed in</w:t>
      </w:r>
      <w:r w:rsidRPr="005F5116">
        <w:rPr>
          <w:rFonts w:ascii="Times New Roman" w:hAnsi="Times New Roman" w:cs="Times New Roman"/>
          <w:sz w:val="24"/>
          <w:szCs w:val="24"/>
          <w:lang w:val="en-US"/>
        </w:rPr>
        <w:t xml:space="preserve"> </w:t>
      </w:r>
      <w:r w:rsidR="006E14F2" w:rsidRPr="00AC4AA3">
        <w:rPr>
          <w:rFonts w:ascii="Times New Roman" w:hAnsi="Times New Roman" w:cs="Times New Roman"/>
          <w:sz w:val="24"/>
          <w:szCs w:val="24"/>
          <w:lang w:val="en-US"/>
        </w:rPr>
        <w:t xml:space="preserve">appropriate </w:t>
      </w:r>
      <w:r w:rsidR="008403C7">
        <w:rPr>
          <w:rFonts w:ascii="Times New Roman" w:hAnsi="Times New Roman" w:cs="Times New Roman"/>
          <w:sz w:val="24"/>
          <w:szCs w:val="24"/>
          <w:lang w:val="en-US"/>
        </w:rPr>
        <w:t xml:space="preserve">inner or </w:t>
      </w:r>
      <w:r w:rsidR="006E14F2" w:rsidRPr="00AC4AA3">
        <w:rPr>
          <w:rFonts w:ascii="Times New Roman" w:hAnsi="Times New Roman" w:cs="Times New Roman"/>
          <w:sz w:val="24"/>
          <w:szCs w:val="24"/>
          <w:lang w:val="en-US"/>
        </w:rPr>
        <w:t>external accredited metrological services</w:t>
      </w:r>
      <w:r w:rsidR="00E14D13" w:rsidRPr="005F5116">
        <w:rPr>
          <w:rFonts w:ascii="Times New Roman" w:hAnsi="Times New Roman" w:cs="Times New Roman"/>
          <w:sz w:val="24"/>
          <w:szCs w:val="24"/>
          <w:lang w:val="en-US"/>
        </w:rPr>
        <w:t>.</w:t>
      </w:r>
    </w:p>
    <w:p w14:paraId="11620835" w14:textId="75ABEBA5" w:rsidR="00D1699C" w:rsidRDefault="006E14F2" w:rsidP="000A5905">
      <w:pPr>
        <w:jc w:val="both"/>
        <w:rPr>
          <w:rFonts w:ascii="Times New Roman" w:hAnsi="Times New Roman" w:cs="Times New Roman"/>
          <w:sz w:val="24"/>
          <w:szCs w:val="24"/>
          <w:lang w:val="en-US"/>
        </w:rPr>
      </w:pPr>
      <w:r w:rsidRPr="00D1699C">
        <w:rPr>
          <w:rFonts w:ascii="Times New Roman" w:hAnsi="Times New Roman" w:cs="Times New Roman"/>
          <w:sz w:val="24"/>
          <w:szCs w:val="24"/>
          <w:lang w:val="en-US"/>
        </w:rPr>
        <w:t xml:space="preserve">The </w:t>
      </w:r>
      <w:r>
        <w:rPr>
          <w:rFonts w:ascii="Times New Roman" w:hAnsi="Times New Roman" w:cs="Times New Roman"/>
          <w:sz w:val="24"/>
          <w:szCs w:val="24"/>
          <w:lang w:val="en-US"/>
        </w:rPr>
        <w:t>ITEP</w:t>
      </w:r>
      <w:r w:rsidRPr="00D1699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Accelerator Center departments </w:t>
      </w:r>
      <w:r w:rsidR="00D1699C" w:rsidRPr="00D1699C">
        <w:rPr>
          <w:rFonts w:ascii="Times New Roman" w:hAnsi="Times New Roman" w:cs="Times New Roman"/>
          <w:sz w:val="24"/>
          <w:szCs w:val="24"/>
          <w:lang w:val="en-US"/>
        </w:rPr>
        <w:t>shall annually draw up schedules of periodical calibration of measuring</w:t>
      </w:r>
      <w:r w:rsidR="00D1699C">
        <w:rPr>
          <w:rFonts w:ascii="Times New Roman" w:hAnsi="Times New Roman" w:cs="Times New Roman"/>
          <w:sz w:val="24"/>
          <w:szCs w:val="24"/>
          <w:lang w:val="en-US"/>
        </w:rPr>
        <w:t xml:space="preserve"> </w:t>
      </w:r>
      <w:r w:rsidR="00D1699C" w:rsidRPr="00D1699C">
        <w:rPr>
          <w:rFonts w:ascii="Times New Roman" w:hAnsi="Times New Roman" w:cs="Times New Roman"/>
          <w:sz w:val="24"/>
          <w:szCs w:val="24"/>
          <w:lang w:val="en-US"/>
        </w:rPr>
        <w:t xml:space="preserve">equipment which are approved by </w:t>
      </w:r>
      <w:r w:rsidRPr="00D1699C">
        <w:rPr>
          <w:rFonts w:ascii="Times New Roman" w:hAnsi="Times New Roman" w:cs="Times New Roman"/>
          <w:sz w:val="24"/>
          <w:szCs w:val="24"/>
          <w:lang w:val="en-US"/>
        </w:rPr>
        <w:t xml:space="preserve">the </w:t>
      </w:r>
      <w:r>
        <w:rPr>
          <w:rFonts w:ascii="Times New Roman" w:hAnsi="Times New Roman" w:cs="Times New Roman"/>
          <w:sz w:val="24"/>
          <w:szCs w:val="24"/>
          <w:lang w:val="en-US"/>
        </w:rPr>
        <w:t>Head of the Vacuum and Instrumentation Service</w:t>
      </w:r>
      <w:r w:rsidR="00D1699C" w:rsidRPr="00D1699C">
        <w:rPr>
          <w:rFonts w:ascii="Times New Roman" w:hAnsi="Times New Roman" w:cs="Times New Roman"/>
          <w:sz w:val="24"/>
          <w:szCs w:val="24"/>
          <w:lang w:val="en-US"/>
        </w:rPr>
        <w:t>.</w:t>
      </w:r>
      <w:r w:rsidR="00D1699C">
        <w:rPr>
          <w:rFonts w:ascii="Times New Roman" w:hAnsi="Times New Roman" w:cs="Times New Roman"/>
          <w:sz w:val="24"/>
          <w:szCs w:val="24"/>
          <w:lang w:val="en-US"/>
        </w:rPr>
        <w:t xml:space="preserve"> </w:t>
      </w:r>
      <w:r w:rsidR="00D1699C" w:rsidRPr="00D1699C">
        <w:rPr>
          <w:rFonts w:ascii="Times New Roman" w:hAnsi="Times New Roman" w:cs="Times New Roman"/>
          <w:sz w:val="24"/>
          <w:szCs w:val="24"/>
          <w:lang w:val="en-US"/>
        </w:rPr>
        <w:t>Measuring equipment not calibrated in due time and/or not providing the required measurement</w:t>
      </w:r>
      <w:r w:rsidR="00D1699C">
        <w:rPr>
          <w:rFonts w:ascii="Times New Roman" w:hAnsi="Times New Roman" w:cs="Times New Roman"/>
          <w:sz w:val="24"/>
          <w:szCs w:val="24"/>
          <w:lang w:val="en-US"/>
        </w:rPr>
        <w:t xml:space="preserve"> </w:t>
      </w:r>
      <w:r w:rsidR="00D1699C" w:rsidRPr="00D1699C">
        <w:rPr>
          <w:rFonts w:ascii="Times New Roman" w:hAnsi="Times New Roman" w:cs="Times New Roman"/>
          <w:sz w:val="24"/>
          <w:szCs w:val="24"/>
          <w:lang w:val="en-US"/>
        </w:rPr>
        <w:t>accuracy shall be withdrawn from use.</w:t>
      </w:r>
    </w:p>
    <w:p w14:paraId="78E19B6A" w14:textId="55BE7D9B" w:rsidR="00D1699C" w:rsidRDefault="006E14F2" w:rsidP="000A5905">
      <w:pPr>
        <w:jc w:val="both"/>
        <w:rPr>
          <w:rFonts w:ascii="Times New Roman" w:hAnsi="Times New Roman" w:cs="Times New Roman"/>
          <w:sz w:val="24"/>
          <w:szCs w:val="24"/>
          <w:lang w:val="en-US"/>
        </w:rPr>
      </w:pPr>
      <w:r w:rsidRPr="00D1699C">
        <w:rPr>
          <w:rFonts w:ascii="Times New Roman" w:hAnsi="Times New Roman" w:cs="Times New Roman"/>
          <w:sz w:val="24"/>
          <w:szCs w:val="24"/>
          <w:lang w:val="en-US"/>
        </w:rPr>
        <w:t xml:space="preserve">The </w:t>
      </w:r>
      <w:r>
        <w:rPr>
          <w:rFonts w:ascii="Times New Roman" w:hAnsi="Times New Roman" w:cs="Times New Roman"/>
          <w:sz w:val="24"/>
          <w:szCs w:val="24"/>
          <w:lang w:val="en-US"/>
        </w:rPr>
        <w:t>ITEP</w:t>
      </w:r>
      <w:r w:rsidRPr="00D1699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Accelerator Center departments </w:t>
      </w:r>
      <w:r w:rsidR="00D1699C" w:rsidRPr="00D1699C">
        <w:rPr>
          <w:rFonts w:ascii="Times New Roman" w:hAnsi="Times New Roman" w:cs="Times New Roman"/>
          <w:sz w:val="24"/>
          <w:szCs w:val="24"/>
          <w:lang w:val="en-US"/>
        </w:rPr>
        <w:t>shall annually draw up schedules of gages and indicators maintenance</w:t>
      </w:r>
      <w:r w:rsidR="00D1699C">
        <w:rPr>
          <w:rFonts w:ascii="Times New Roman" w:hAnsi="Times New Roman" w:cs="Times New Roman"/>
          <w:sz w:val="24"/>
          <w:szCs w:val="24"/>
          <w:lang w:val="en-US"/>
        </w:rPr>
        <w:t xml:space="preserve"> </w:t>
      </w:r>
      <w:r w:rsidR="00D1699C" w:rsidRPr="00D1699C">
        <w:rPr>
          <w:rFonts w:ascii="Times New Roman" w:hAnsi="Times New Roman" w:cs="Times New Roman"/>
          <w:sz w:val="24"/>
          <w:szCs w:val="24"/>
          <w:lang w:val="en-US"/>
        </w:rPr>
        <w:t xml:space="preserve">which are approved by </w:t>
      </w:r>
      <w:r w:rsidRPr="00D1699C">
        <w:rPr>
          <w:rFonts w:ascii="Times New Roman" w:hAnsi="Times New Roman" w:cs="Times New Roman"/>
          <w:sz w:val="24"/>
          <w:szCs w:val="24"/>
          <w:lang w:val="en-US"/>
        </w:rPr>
        <w:t xml:space="preserve">the </w:t>
      </w:r>
      <w:r>
        <w:rPr>
          <w:rFonts w:ascii="Times New Roman" w:hAnsi="Times New Roman" w:cs="Times New Roman"/>
          <w:sz w:val="24"/>
          <w:szCs w:val="24"/>
          <w:lang w:val="en-US"/>
        </w:rPr>
        <w:t>Head of the Vacuum and Instrumentation Service</w:t>
      </w:r>
      <w:r w:rsidR="00D1699C" w:rsidRPr="00D1699C">
        <w:rPr>
          <w:rFonts w:ascii="Times New Roman" w:hAnsi="Times New Roman" w:cs="Times New Roman"/>
          <w:sz w:val="24"/>
          <w:szCs w:val="24"/>
          <w:lang w:val="en-US"/>
        </w:rPr>
        <w:t>. Scope and type of</w:t>
      </w:r>
      <w:r w:rsidR="00D1699C">
        <w:rPr>
          <w:rFonts w:ascii="Times New Roman" w:hAnsi="Times New Roman" w:cs="Times New Roman"/>
          <w:sz w:val="24"/>
          <w:szCs w:val="24"/>
          <w:lang w:val="en-US"/>
        </w:rPr>
        <w:t xml:space="preserve"> </w:t>
      </w:r>
      <w:r w:rsidR="00D1699C" w:rsidRPr="00D1699C">
        <w:rPr>
          <w:rFonts w:ascii="Times New Roman" w:hAnsi="Times New Roman" w:cs="Times New Roman"/>
          <w:sz w:val="24"/>
          <w:szCs w:val="24"/>
          <w:lang w:val="en-US"/>
        </w:rPr>
        <w:t>maintenance are determined by working properties of the control instrument and usage</w:t>
      </w:r>
      <w:r w:rsidR="00D1699C">
        <w:rPr>
          <w:rFonts w:ascii="Times New Roman" w:hAnsi="Times New Roman" w:cs="Times New Roman"/>
          <w:sz w:val="24"/>
          <w:szCs w:val="24"/>
          <w:lang w:val="en-US"/>
        </w:rPr>
        <w:t xml:space="preserve"> </w:t>
      </w:r>
      <w:r w:rsidR="00D1699C" w:rsidRPr="00D1699C">
        <w:rPr>
          <w:rFonts w:ascii="Times New Roman" w:hAnsi="Times New Roman" w:cs="Times New Roman"/>
          <w:sz w:val="24"/>
          <w:szCs w:val="24"/>
          <w:lang w:val="en-US"/>
        </w:rPr>
        <w:t>specificity.</w:t>
      </w:r>
    </w:p>
    <w:p w14:paraId="31815B03" w14:textId="11F56D5A" w:rsidR="00514F51" w:rsidRDefault="00D1699C" w:rsidP="00811524">
      <w:pPr>
        <w:autoSpaceDE w:val="0"/>
        <w:autoSpaceDN w:val="0"/>
        <w:adjustRightInd w:val="0"/>
        <w:spacing w:after="0" w:line="240" w:lineRule="auto"/>
        <w:jc w:val="both"/>
        <w:rPr>
          <w:rFonts w:ascii="Times New Roman" w:hAnsi="Times New Roman" w:cs="Times New Roman"/>
          <w:sz w:val="24"/>
          <w:szCs w:val="24"/>
          <w:lang w:val="en-US"/>
        </w:rPr>
      </w:pPr>
      <w:r w:rsidRPr="00D1699C">
        <w:rPr>
          <w:rFonts w:ascii="Times New Roman" w:hAnsi="Times New Roman" w:cs="Times New Roman"/>
          <w:sz w:val="24"/>
          <w:szCs w:val="24"/>
          <w:lang w:val="en-US"/>
        </w:rPr>
        <w:t>Before putting into operation measuring equipment is subjected to initial certification, and then</w:t>
      </w:r>
      <w:r>
        <w:rPr>
          <w:rFonts w:ascii="Times New Roman" w:hAnsi="Times New Roman" w:cs="Times New Roman"/>
          <w:sz w:val="24"/>
          <w:szCs w:val="24"/>
          <w:lang w:val="en-US"/>
        </w:rPr>
        <w:t xml:space="preserve"> </w:t>
      </w:r>
      <w:r w:rsidRPr="00D1699C">
        <w:rPr>
          <w:rFonts w:ascii="Times New Roman" w:hAnsi="Times New Roman" w:cs="Times New Roman"/>
          <w:sz w:val="24"/>
          <w:szCs w:val="24"/>
          <w:lang w:val="en-US"/>
        </w:rPr>
        <w:t>certifications shall be performed periodically. Certification of measuring equipment is</w:t>
      </w:r>
      <w:r>
        <w:rPr>
          <w:rFonts w:ascii="Times New Roman" w:hAnsi="Times New Roman" w:cs="Times New Roman"/>
          <w:sz w:val="24"/>
          <w:szCs w:val="24"/>
          <w:lang w:val="en-US"/>
        </w:rPr>
        <w:t xml:space="preserve"> </w:t>
      </w:r>
      <w:r w:rsidRPr="00D1699C">
        <w:rPr>
          <w:rFonts w:ascii="Times New Roman" w:hAnsi="Times New Roman" w:cs="Times New Roman"/>
          <w:sz w:val="24"/>
          <w:szCs w:val="24"/>
          <w:lang w:val="en-US"/>
        </w:rPr>
        <w:t>performed by specially assigned commission on-site according to a certification manual. The</w:t>
      </w:r>
      <w:r>
        <w:rPr>
          <w:rFonts w:ascii="Times New Roman" w:hAnsi="Times New Roman" w:cs="Times New Roman"/>
          <w:sz w:val="24"/>
          <w:szCs w:val="24"/>
          <w:lang w:val="en-US"/>
        </w:rPr>
        <w:t xml:space="preserve"> </w:t>
      </w:r>
      <w:r w:rsidRPr="00D1699C">
        <w:rPr>
          <w:rFonts w:ascii="Times New Roman" w:hAnsi="Times New Roman" w:cs="Times New Roman"/>
          <w:sz w:val="24"/>
          <w:szCs w:val="24"/>
          <w:lang w:val="en-US"/>
        </w:rPr>
        <w:t xml:space="preserve">procedure of measuring equipment certification as well as duties and responsibilities of </w:t>
      </w:r>
      <w:r w:rsidR="006E14F2">
        <w:rPr>
          <w:rFonts w:ascii="Times New Roman" w:hAnsi="Times New Roman" w:cs="Times New Roman"/>
          <w:sz w:val="24"/>
          <w:szCs w:val="24"/>
          <w:lang w:val="en-US"/>
        </w:rPr>
        <w:t>the Vacuum and Instrumentation Service</w:t>
      </w:r>
      <w:r w:rsidR="006E14F2" w:rsidDel="006E14F2">
        <w:rPr>
          <w:rFonts w:ascii="Times New Roman" w:hAnsi="Times New Roman" w:cs="Times New Roman"/>
          <w:sz w:val="24"/>
          <w:szCs w:val="24"/>
          <w:lang w:val="en-US"/>
        </w:rPr>
        <w:t xml:space="preserve"> </w:t>
      </w:r>
      <w:r w:rsidRPr="00D1699C">
        <w:rPr>
          <w:rFonts w:ascii="Times New Roman" w:hAnsi="Times New Roman" w:cs="Times New Roman"/>
          <w:sz w:val="24"/>
          <w:szCs w:val="24"/>
          <w:lang w:val="en-US"/>
        </w:rPr>
        <w:t>and officials participating in certification are given in the</w:t>
      </w:r>
      <w:r>
        <w:rPr>
          <w:rFonts w:ascii="Times New Roman" w:hAnsi="Times New Roman" w:cs="Times New Roman"/>
          <w:sz w:val="24"/>
          <w:szCs w:val="24"/>
          <w:lang w:val="en-US"/>
        </w:rPr>
        <w:t xml:space="preserve"> </w:t>
      </w:r>
      <w:r w:rsidR="00101983" w:rsidRPr="0073200F">
        <w:rPr>
          <w:rFonts w:ascii="Times New Roman" w:hAnsi="Times New Roman" w:cs="Times New Roman"/>
          <w:i/>
          <w:sz w:val="24"/>
          <w:szCs w:val="24"/>
          <w:lang w:val="en-US"/>
        </w:rPr>
        <w:t xml:space="preserve">Quality Manual </w:t>
      </w:r>
      <w:r w:rsidR="00101983" w:rsidRPr="0073200F">
        <w:rPr>
          <w:rFonts w:ascii="Times New Roman" w:hAnsi="Times New Roman" w:cs="Times New Roman"/>
          <w:i/>
          <w:sz w:val="24"/>
          <w:szCs w:val="24"/>
        </w:rPr>
        <w:t>РК</w:t>
      </w:r>
      <w:r w:rsidR="00101983" w:rsidRPr="0073200F">
        <w:rPr>
          <w:rFonts w:ascii="Times New Roman" w:hAnsi="Times New Roman" w:cs="Times New Roman"/>
          <w:i/>
          <w:sz w:val="24"/>
          <w:szCs w:val="24"/>
          <w:lang w:val="en-US"/>
        </w:rPr>
        <w:t xml:space="preserve"> </w:t>
      </w:r>
      <w:r w:rsidR="00101983" w:rsidRPr="0073200F">
        <w:rPr>
          <w:rFonts w:ascii="Times New Roman" w:hAnsi="Times New Roman" w:cs="Times New Roman"/>
          <w:i/>
          <w:sz w:val="24"/>
          <w:szCs w:val="24"/>
        </w:rPr>
        <w:t>СМК</w:t>
      </w:r>
      <w:r w:rsidR="00101983" w:rsidRPr="0073200F">
        <w:rPr>
          <w:rFonts w:ascii="Times New Roman" w:hAnsi="Times New Roman" w:cs="Times New Roman"/>
          <w:i/>
          <w:sz w:val="24"/>
          <w:szCs w:val="24"/>
          <w:lang w:val="en-US"/>
        </w:rPr>
        <w:t>. 4.2.3-2013</w:t>
      </w:r>
      <w:r>
        <w:rPr>
          <w:rFonts w:ascii="Times New Roman" w:hAnsi="Times New Roman" w:cs="Times New Roman"/>
          <w:sz w:val="24"/>
          <w:szCs w:val="24"/>
          <w:lang w:val="en-US"/>
        </w:rPr>
        <w:t>.</w:t>
      </w:r>
    </w:p>
    <w:p w14:paraId="061A17C1" w14:textId="619E537B" w:rsidR="00514F51" w:rsidRDefault="006F17B8" w:rsidP="006F17B8">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11B3ABD" w14:textId="77777777" w:rsidR="00D1699C" w:rsidRPr="003C0F18" w:rsidRDefault="00D1699C" w:rsidP="003C0F18">
      <w:pPr>
        <w:pStyle w:val="a4"/>
        <w:numPr>
          <w:ilvl w:val="0"/>
          <w:numId w:val="3"/>
        </w:numPr>
        <w:ind w:left="0" w:firstLine="0"/>
        <w:contextualSpacing w:val="0"/>
        <w:rPr>
          <w:rFonts w:ascii="Times New Roman" w:hAnsi="Times New Roman" w:cs="Times New Roman"/>
          <w:b/>
          <w:sz w:val="28"/>
          <w:szCs w:val="28"/>
          <w:lang w:val="en-US"/>
        </w:rPr>
      </w:pPr>
      <w:r w:rsidRPr="003C0F18">
        <w:rPr>
          <w:rFonts w:ascii="Times New Roman" w:hAnsi="Times New Roman" w:cs="Times New Roman"/>
          <w:b/>
          <w:sz w:val="28"/>
          <w:szCs w:val="28"/>
          <w:lang w:val="en-US"/>
        </w:rPr>
        <w:lastRenderedPageBreak/>
        <w:t>Preservation of Products</w:t>
      </w:r>
    </w:p>
    <w:p w14:paraId="7CA93F78" w14:textId="77777777" w:rsidR="00D1699C" w:rsidRPr="003C0F18" w:rsidRDefault="00D1699C">
      <w:pPr>
        <w:rPr>
          <w:rFonts w:ascii="Times New Roman" w:hAnsi="Times New Roman" w:cs="Times New Roman"/>
          <w:b/>
          <w:sz w:val="24"/>
          <w:szCs w:val="24"/>
          <w:lang w:val="en-US"/>
        </w:rPr>
      </w:pPr>
      <w:r w:rsidRPr="003C0F18">
        <w:rPr>
          <w:rFonts w:ascii="Times New Roman" w:hAnsi="Times New Roman" w:cs="Times New Roman"/>
          <w:b/>
          <w:sz w:val="24"/>
          <w:szCs w:val="24"/>
          <w:lang w:val="en-US"/>
        </w:rPr>
        <w:t>Handling and storage specifications</w:t>
      </w:r>
    </w:p>
    <w:p w14:paraId="03F4E47F" w14:textId="77777777" w:rsidR="00D1699C" w:rsidRDefault="002644A9" w:rsidP="00326FCE">
      <w:pPr>
        <w:jc w:val="both"/>
        <w:rPr>
          <w:rFonts w:ascii="Times New Roman" w:hAnsi="Times New Roman" w:cs="Times New Roman"/>
          <w:sz w:val="24"/>
          <w:szCs w:val="24"/>
          <w:lang w:val="en-US"/>
        </w:rPr>
      </w:pPr>
      <w:r w:rsidRPr="002644A9">
        <w:rPr>
          <w:rFonts w:ascii="Times New Roman" w:hAnsi="Times New Roman" w:cs="Times New Roman"/>
          <w:sz w:val="24"/>
          <w:szCs w:val="24"/>
          <w:lang w:val="en-US"/>
        </w:rPr>
        <w:t>Procedures of product handling, storage, packing and delivery to the customer shall provide</w:t>
      </w:r>
      <w:r>
        <w:rPr>
          <w:rFonts w:ascii="Times New Roman" w:hAnsi="Times New Roman" w:cs="Times New Roman"/>
          <w:sz w:val="24"/>
          <w:szCs w:val="24"/>
          <w:lang w:val="en-US"/>
        </w:rPr>
        <w:t xml:space="preserve"> </w:t>
      </w:r>
      <w:r w:rsidRPr="002644A9">
        <w:rPr>
          <w:rFonts w:ascii="Times New Roman" w:hAnsi="Times New Roman" w:cs="Times New Roman"/>
          <w:sz w:val="24"/>
          <w:szCs w:val="24"/>
          <w:lang w:val="en-US"/>
        </w:rPr>
        <w:t>preservation of product quality obtained during its production. Requirements to product</w:t>
      </w:r>
      <w:r>
        <w:rPr>
          <w:rFonts w:ascii="Times New Roman" w:hAnsi="Times New Roman" w:cs="Times New Roman"/>
          <w:sz w:val="24"/>
          <w:szCs w:val="24"/>
          <w:lang w:val="en-US"/>
        </w:rPr>
        <w:t xml:space="preserve"> </w:t>
      </w:r>
      <w:r w:rsidRPr="002644A9">
        <w:rPr>
          <w:rFonts w:ascii="Times New Roman" w:hAnsi="Times New Roman" w:cs="Times New Roman"/>
          <w:sz w:val="24"/>
          <w:szCs w:val="24"/>
          <w:lang w:val="en-US"/>
        </w:rPr>
        <w:t>handling, storage, packing and preservation are specified in the technical documentation,</w:t>
      </w:r>
      <w:r>
        <w:rPr>
          <w:rFonts w:ascii="Times New Roman" w:hAnsi="Times New Roman" w:cs="Times New Roman"/>
          <w:sz w:val="24"/>
          <w:szCs w:val="24"/>
          <w:lang w:val="en-US"/>
        </w:rPr>
        <w:t xml:space="preserve"> </w:t>
      </w:r>
      <w:r w:rsidRPr="002644A9">
        <w:rPr>
          <w:rFonts w:ascii="Times New Roman" w:hAnsi="Times New Roman" w:cs="Times New Roman"/>
          <w:sz w:val="24"/>
          <w:szCs w:val="24"/>
          <w:lang w:val="en-US"/>
        </w:rPr>
        <w:t xml:space="preserve">specifications and the Collaboration Contract. The </w:t>
      </w:r>
      <w:r>
        <w:rPr>
          <w:rFonts w:ascii="Times New Roman" w:hAnsi="Times New Roman" w:cs="Times New Roman"/>
          <w:sz w:val="24"/>
          <w:szCs w:val="24"/>
          <w:lang w:val="en-US"/>
        </w:rPr>
        <w:t>schottky pickup</w:t>
      </w:r>
      <w:r w:rsidRPr="002644A9">
        <w:rPr>
          <w:rFonts w:ascii="Times New Roman" w:hAnsi="Times New Roman" w:cs="Times New Roman"/>
          <w:sz w:val="24"/>
          <w:szCs w:val="24"/>
          <w:lang w:val="en-US"/>
        </w:rPr>
        <w:t xml:space="preserve"> drawings provide</w:t>
      </w:r>
      <w:r>
        <w:rPr>
          <w:rFonts w:ascii="Times New Roman" w:hAnsi="Times New Roman" w:cs="Times New Roman"/>
          <w:sz w:val="24"/>
          <w:szCs w:val="24"/>
          <w:lang w:val="en-US"/>
        </w:rPr>
        <w:t xml:space="preserve"> </w:t>
      </w:r>
      <w:r w:rsidRPr="002644A9">
        <w:rPr>
          <w:rFonts w:ascii="Times New Roman" w:hAnsi="Times New Roman" w:cs="Times New Roman"/>
          <w:sz w:val="24"/>
          <w:szCs w:val="24"/>
          <w:lang w:val="en-US"/>
        </w:rPr>
        <w:t>load-gripping devices intended for lifting, transporting and canting. The product preservation</w:t>
      </w:r>
      <w:r>
        <w:rPr>
          <w:rFonts w:ascii="Times New Roman" w:hAnsi="Times New Roman" w:cs="Times New Roman"/>
          <w:sz w:val="24"/>
          <w:szCs w:val="24"/>
          <w:lang w:val="en-US"/>
        </w:rPr>
        <w:t xml:space="preserve"> </w:t>
      </w:r>
      <w:r w:rsidRPr="002644A9">
        <w:rPr>
          <w:rFonts w:ascii="Times New Roman" w:hAnsi="Times New Roman" w:cs="Times New Roman"/>
          <w:sz w:val="24"/>
          <w:szCs w:val="24"/>
          <w:lang w:val="en-US"/>
        </w:rPr>
        <w:t>and safe displacement requirements as well as product strapping and transportation are specified</w:t>
      </w:r>
      <w:r>
        <w:rPr>
          <w:rFonts w:ascii="Times New Roman" w:hAnsi="Times New Roman" w:cs="Times New Roman"/>
          <w:sz w:val="24"/>
          <w:szCs w:val="24"/>
          <w:lang w:val="en-US"/>
        </w:rPr>
        <w:t xml:space="preserve"> </w:t>
      </w:r>
      <w:r w:rsidRPr="002644A9">
        <w:rPr>
          <w:rFonts w:ascii="Times New Roman" w:hAnsi="Times New Roman" w:cs="Times New Roman"/>
          <w:sz w:val="24"/>
          <w:szCs w:val="24"/>
          <w:lang w:val="en-US"/>
        </w:rPr>
        <w:t xml:space="preserve">in the design documentation. The product preservation at </w:t>
      </w:r>
      <w:r>
        <w:rPr>
          <w:rFonts w:ascii="Times New Roman" w:hAnsi="Times New Roman" w:cs="Times New Roman"/>
          <w:sz w:val="24"/>
          <w:szCs w:val="24"/>
          <w:lang w:val="en-US"/>
        </w:rPr>
        <w:t>ITEP</w:t>
      </w:r>
      <w:r w:rsidRPr="002644A9">
        <w:rPr>
          <w:rFonts w:ascii="Times New Roman" w:hAnsi="Times New Roman" w:cs="Times New Roman"/>
          <w:sz w:val="24"/>
          <w:szCs w:val="24"/>
          <w:lang w:val="en-US"/>
        </w:rPr>
        <w:t xml:space="preserve"> site will be carried out under</w:t>
      </w:r>
      <w:r>
        <w:rPr>
          <w:rFonts w:ascii="Times New Roman" w:hAnsi="Times New Roman" w:cs="Times New Roman"/>
          <w:sz w:val="24"/>
          <w:szCs w:val="24"/>
          <w:lang w:val="en-US"/>
        </w:rPr>
        <w:t xml:space="preserve"> </w:t>
      </w:r>
      <w:r w:rsidRPr="002644A9">
        <w:rPr>
          <w:rFonts w:ascii="Times New Roman" w:hAnsi="Times New Roman" w:cs="Times New Roman"/>
          <w:sz w:val="24"/>
          <w:szCs w:val="24"/>
          <w:lang w:val="en-US"/>
        </w:rPr>
        <w:t>conditions to avoid any damage of the product.</w:t>
      </w:r>
    </w:p>
    <w:p w14:paraId="64EE8007" w14:textId="1BAB9FA8" w:rsidR="002644A9" w:rsidRPr="003C0F18" w:rsidRDefault="00DB34EC" w:rsidP="002644A9">
      <w:pPr>
        <w:rPr>
          <w:rFonts w:ascii="Times New Roman" w:hAnsi="Times New Roman" w:cs="Times New Roman"/>
          <w:b/>
          <w:sz w:val="24"/>
          <w:szCs w:val="24"/>
          <w:lang w:val="en-US"/>
        </w:rPr>
      </w:pPr>
      <w:r w:rsidRPr="003C0F18">
        <w:rPr>
          <w:rFonts w:ascii="Times New Roman" w:hAnsi="Times New Roman" w:cs="Times New Roman"/>
          <w:b/>
          <w:sz w:val="24"/>
          <w:szCs w:val="24"/>
          <w:lang w:val="en-US"/>
        </w:rPr>
        <w:t>Packaging and transport specifications</w:t>
      </w:r>
    </w:p>
    <w:p w14:paraId="2CB2669C" w14:textId="6B277330" w:rsidR="002644A9" w:rsidRDefault="00DB34EC" w:rsidP="00326FCE">
      <w:pPr>
        <w:jc w:val="both"/>
        <w:rPr>
          <w:rFonts w:ascii="Times New Roman" w:hAnsi="Times New Roman" w:cs="Times New Roman"/>
          <w:sz w:val="24"/>
          <w:szCs w:val="24"/>
          <w:lang w:val="en-US"/>
        </w:rPr>
      </w:pPr>
      <w:r w:rsidRPr="00DB34EC">
        <w:rPr>
          <w:rFonts w:ascii="Times New Roman" w:hAnsi="Times New Roman" w:cs="Times New Roman"/>
          <w:sz w:val="24"/>
          <w:szCs w:val="24"/>
          <w:lang w:val="en-US"/>
        </w:rPr>
        <w:t xml:space="preserve">The </w:t>
      </w:r>
      <w:r>
        <w:rPr>
          <w:rFonts w:ascii="Times New Roman" w:hAnsi="Times New Roman" w:cs="Times New Roman"/>
          <w:sz w:val="24"/>
          <w:szCs w:val="24"/>
          <w:lang w:val="en-US"/>
        </w:rPr>
        <w:t>schottky pickup</w:t>
      </w:r>
      <w:r w:rsidRPr="00DB34EC">
        <w:rPr>
          <w:rFonts w:ascii="Times New Roman" w:hAnsi="Times New Roman" w:cs="Times New Roman"/>
          <w:sz w:val="24"/>
          <w:szCs w:val="24"/>
          <w:lang w:val="en-US"/>
        </w:rPr>
        <w:t xml:space="preserve"> shall be packed under conditions to avoid any damage of product</w:t>
      </w:r>
      <w:r>
        <w:rPr>
          <w:rFonts w:ascii="Times New Roman" w:hAnsi="Times New Roman" w:cs="Times New Roman"/>
          <w:sz w:val="24"/>
          <w:szCs w:val="24"/>
          <w:lang w:val="en-US"/>
        </w:rPr>
        <w:t xml:space="preserve"> </w:t>
      </w:r>
      <w:r w:rsidRPr="00DB34EC">
        <w:rPr>
          <w:rFonts w:ascii="Times New Roman" w:hAnsi="Times New Roman" w:cs="Times New Roman"/>
          <w:sz w:val="24"/>
          <w:szCs w:val="24"/>
          <w:lang w:val="en-US"/>
        </w:rPr>
        <w:t xml:space="preserve">during its storage at the </w:t>
      </w:r>
      <w:r>
        <w:rPr>
          <w:rFonts w:ascii="Times New Roman" w:hAnsi="Times New Roman" w:cs="Times New Roman"/>
          <w:sz w:val="24"/>
          <w:szCs w:val="24"/>
          <w:lang w:val="en-US"/>
        </w:rPr>
        <w:t>ITEP</w:t>
      </w:r>
      <w:r w:rsidRPr="002644A9">
        <w:rPr>
          <w:rFonts w:ascii="Times New Roman" w:hAnsi="Times New Roman" w:cs="Times New Roman"/>
          <w:sz w:val="24"/>
          <w:szCs w:val="24"/>
          <w:lang w:val="en-US"/>
        </w:rPr>
        <w:t xml:space="preserve"> </w:t>
      </w:r>
      <w:r w:rsidRPr="00DB34EC">
        <w:rPr>
          <w:rFonts w:ascii="Times New Roman" w:hAnsi="Times New Roman" w:cs="Times New Roman"/>
          <w:sz w:val="24"/>
          <w:szCs w:val="24"/>
          <w:lang w:val="en-US"/>
        </w:rPr>
        <w:t xml:space="preserve">site, transportation and storage at the FAIR site. The </w:t>
      </w:r>
      <w:r>
        <w:rPr>
          <w:rFonts w:ascii="Times New Roman" w:hAnsi="Times New Roman" w:cs="Times New Roman"/>
          <w:sz w:val="24"/>
          <w:szCs w:val="24"/>
          <w:lang w:val="en-US"/>
        </w:rPr>
        <w:t>schottky pickup</w:t>
      </w:r>
      <w:r w:rsidRPr="00DB34EC">
        <w:rPr>
          <w:rFonts w:ascii="Times New Roman" w:hAnsi="Times New Roman" w:cs="Times New Roman"/>
          <w:sz w:val="24"/>
          <w:szCs w:val="24"/>
          <w:lang w:val="en-US"/>
        </w:rPr>
        <w:t xml:space="preserve"> shall be packed for transportation under the conditions to avoid contact of</w:t>
      </w:r>
      <w:r>
        <w:rPr>
          <w:rFonts w:ascii="Times New Roman" w:hAnsi="Times New Roman" w:cs="Times New Roman"/>
          <w:sz w:val="24"/>
          <w:szCs w:val="24"/>
          <w:lang w:val="en-US"/>
        </w:rPr>
        <w:t xml:space="preserve"> </w:t>
      </w:r>
      <w:r w:rsidRPr="00DB34EC">
        <w:rPr>
          <w:rFonts w:ascii="Times New Roman" w:hAnsi="Times New Roman" w:cs="Times New Roman"/>
          <w:sz w:val="24"/>
          <w:szCs w:val="24"/>
          <w:lang w:val="en-US"/>
        </w:rPr>
        <w:t xml:space="preserve">product with rain water, spatter or condensates. The </w:t>
      </w:r>
      <w:r>
        <w:rPr>
          <w:rFonts w:ascii="Times New Roman" w:hAnsi="Times New Roman" w:cs="Times New Roman"/>
          <w:sz w:val="24"/>
          <w:szCs w:val="24"/>
          <w:lang w:val="en-US"/>
        </w:rPr>
        <w:t xml:space="preserve">schottky pickup </w:t>
      </w:r>
      <w:r w:rsidRPr="00DB34EC">
        <w:rPr>
          <w:rFonts w:ascii="Times New Roman" w:hAnsi="Times New Roman" w:cs="Times New Roman"/>
          <w:sz w:val="24"/>
          <w:szCs w:val="24"/>
          <w:lang w:val="en-US"/>
        </w:rPr>
        <w:t>shall be safely</w:t>
      </w:r>
      <w:r>
        <w:rPr>
          <w:rFonts w:ascii="Times New Roman" w:hAnsi="Times New Roman" w:cs="Times New Roman"/>
          <w:sz w:val="24"/>
          <w:szCs w:val="24"/>
          <w:lang w:val="en-US"/>
        </w:rPr>
        <w:t xml:space="preserve"> </w:t>
      </w:r>
      <w:r w:rsidRPr="00DB34EC">
        <w:rPr>
          <w:rFonts w:ascii="Times New Roman" w:hAnsi="Times New Roman" w:cs="Times New Roman"/>
          <w:sz w:val="24"/>
          <w:szCs w:val="24"/>
          <w:lang w:val="en-US"/>
        </w:rPr>
        <w:t xml:space="preserve">fixed inside the wagon so that no damage and no decrease of the </w:t>
      </w:r>
      <w:r>
        <w:rPr>
          <w:rFonts w:ascii="Times New Roman" w:hAnsi="Times New Roman" w:cs="Times New Roman"/>
          <w:sz w:val="24"/>
          <w:szCs w:val="24"/>
          <w:lang w:val="en-US"/>
        </w:rPr>
        <w:t xml:space="preserve">schottky pickup </w:t>
      </w:r>
      <w:r w:rsidRPr="00DB34EC">
        <w:rPr>
          <w:rFonts w:ascii="Times New Roman" w:hAnsi="Times New Roman" w:cs="Times New Roman"/>
          <w:sz w:val="24"/>
          <w:szCs w:val="24"/>
          <w:lang w:val="en-US"/>
        </w:rPr>
        <w:t xml:space="preserve">performance occur. Delivery procedure is specified in the project time schedule. </w:t>
      </w:r>
      <w:r>
        <w:rPr>
          <w:rFonts w:ascii="Times New Roman" w:hAnsi="Times New Roman" w:cs="Times New Roman"/>
          <w:sz w:val="24"/>
          <w:szCs w:val="24"/>
          <w:lang w:val="en-US"/>
        </w:rPr>
        <w:t>ITEP</w:t>
      </w:r>
      <w:r w:rsidRPr="002644A9">
        <w:rPr>
          <w:rFonts w:ascii="Times New Roman" w:hAnsi="Times New Roman" w:cs="Times New Roman"/>
          <w:sz w:val="24"/>
          <w:szCs w:val="24"/>
          <w:lang w:val="en-US"/>
        </w:rPr>
        <w:t xml:space="preserve"> </w:t>
      </w:r>
      <w:r w:rsidRPr="00DB34EC">
        <w:rPr>
          <w:rFonts w:ascii="Times New Roman" w:hAnsi="Times New Roman" w:cs="Times New Roman"/>
          <w:sz w:val="24"/>
          <w:szCs w:val="24"/>
          <w:lang w:val="en-US"/>
        </w:rPr>
        <w:t>will</w:t>
      </w:r>
      <w:r>
        <w:rPr>
          <w:rFonts w:ascii="Times New Roman" w:hAnsi="Times New Roman" w:cs="Times New Roman"/>
          <w:sz w:val="24"/>
          <w:szCs w:val="24"/>
          <w:lang w:val="en-US"/>
        </w:rPr>
        <w:t xml:space="preserve"> </w:t>
      </w:r>
      <w:r w:rsidRPr="00DB34EC">
        <w:rPr>
          <w:rFonts w:ascii="Times New Roman" w:hAnsi="Times New Roman" w:cs="Times New Roman"/>
          <w:sz w:val="24"/>
          <w:szCs w:val="24"/>
          <w:lang w:val="en-US"/>
        </w:rPr>
        <w:t xml:space="preserve">arrange the transportation and delivery of the </w:t>
      </w:r>
      <w:r>
        <w:rPr>
          <w:rFonts w:ascii="Times New Roman" w:hAnsi="Times New Roman" w:cs="Times New Roman"/>
          <w:sz w:val="24"/>
          <w:szCs w:val="24"/>
          <w:lang w:val="en-US"/>
        </w:rPr>
        <w:t>schottky pickup</w:t>
      </w:r>
      <w:r w:rsidRPr="00DB34EC">
        <w:rPr>
          <w:rFonts w:ascii="Times New Roman" w:hAnsi="Times New Roman" w:cs="Times New Roman"/>
          <w:sz w:val="24"/>
          <w:szCs w:val="24"/>
          <w:lang w:val="en-US"/>
        </w:rPr>
        <w:t xml:space="preserve"> to the FAIR GmbH in</w:t>
      </w:r>
      <w:r>
        <w:rPr>
          <w:rFonts w:ascii="Times New Roman" w:hAnsi="Times New Roman" w:cs="Times New Roman"/>
          <w:sz w:val="24"/>
          <w:szCs w:val="24"/>
          <w:lang w:val="en-US"/>
        </w:rPr>
        <w:t xml:space="preserve"> </w:t>
      </w:r>
      <w:r w:rsidRPr="00DB34EC">
        <w:rPr>
          <w:rFonts w:ascii="Times New Roman" w:hAnsi="Times New Roman" w:cs="Times New Roman"/>
          <w:sz w:val="24"/>
          <w:szCs w:val="24"/>
          <w:lang w:val="en-US"/>
        </w:rPr>
        <w:t>Darmstadt. Delivery shall be made on terms DAP Darmstadt (INCOTERMS 2010). They may</w:t>
      </w:r>
      <w:r>
        <w:rPr>
          <w:rFonts w:ascii="Times New Roman" w:hAnsi="Times New Roman" w:cs="Times New Roman"/>
          <w:sz w:val="24"/>
          <w:szCs w:val="24"/>
          <w:lang w:val="en-US"/>
        </w:rPr>
        <w:t xml:space="preserve"> </w:t>
      </w:r>
      <w:r w:rsidRPr="00DB34EC">
        <w:rPr>
          <w:rFonts w:ascii="Times New Roman" w:hAnsi="Times New Roman" w:cs="Times New Roman"/>
          <w:sz w:val="24"/>
          <w:szCs w:val="24"/>
          <w:lang w:val="en-US"/>
        </w:rPr>
        <w:t>be transported at any year season at a temperature from +30°C to -20°C and air humidity up to</w:t>
      </w:r>
      <w:r>
        <w:rPr>
          <w:rFonts w:ascii="Times New Roman" w:hAnsi="Times New Roman" w:cs="Times New Roman"/>
          <w:sz w:val="24"/>
          <w:szCs w:val="24"/>
          <w:lang w:val="en-US"/>
        </w:rPr>
        <w:t xml:space="preserve"> </w:t>
      </w:r>
      <w:r w:rsidRPr="00DB34EC">
        <w:rPr>
          <w:rFonts w:ascii="Times New Roman" w:hAnsi="Times New Roman" w:cs="Times New Roman"/>
          <w:sz w:val="24"/>
          <w:szCs w:val="24"/>
          <w:lang w:val="en-US"/>
        </w:rPr>
        <w:t>95%.</w:t>
      </w:r>
    </w:p>
    <w:p w14:paraId="6F3F15EB" w14:textId="77777777" w:rsidR="00B74871" w:rsidRPr="00B74871" w:rsidRDefault="00B74871" w:rsidP="00B74871">
      <w:pPr>
        <w:spacing w:after="0"/>
        <w:rPr>
          <w:rFonts w:ascii="Times New Roman" w:hAnsi="Times New Roman" w:cs="Times New Roman"/>
          <w:sz w:val="24"/>
          <w:szCs w:val="24"/>
          <w:lang w:val="en-US"/>
        </w:rPr>
      </w:pPr>
      <w:r w:rsidRPr="00B74871">
        <w:rPr>
          <w:rFonts w:ascii="Times New Roman" w:hAnsi="Times New Roman" w:cs="Times New Roman"/>
          <w:sz w:val="24"/>
          <w:szCs w:val="24"/>
          <w:lang w:val="en-US"/>
        </w:rPr>
        <w:t>The delivery address is:</w:t>
      </w:r>
    </w:p>
    <w:p w14:paraId="6238BC06" w14:textId="77777777" w:rsidR="00B74871" w:rsidRPr="00B74871" w:rsidRDefault="00B74871" w:rsidP="00B74871">
      <w:pPr>
        <w:spacing w:after="0"/>
        <w:rPr>
          <w:rFonts w:ascii="Times New Roman" w:hAnsi="Times New Roman" w:cs="Times New Roman"/>
          <w:sz w:val="24"/>
          <w:szCs w:val="24"/>
          <w:lang w:val="en-US"/>
        </w:rPr>
      </w:pPr>
      <w:r w:rsidRPr="00B74871">
        <w:rPr>
          <w:rFonts w:ascii="Times New Roman" w:hAnsi="Times New Roman" w:cs="Times New Roman"/>
          <w:sz w:val="24"/>
          <w:szCs w:val="24"/>
          <w:lang w:val="en-US"/>
        </w:rPr>
        <w:t>FAIR GmbH</w:t>
      </w:r>
    </w:p>
    <w:p w14:paraId="35922280" w14:textId="77777777" w:rsidR="00B74871" w:rsidRPr="00B74871" w:rsidRDefault="00B74871" w:rsidP="00B74871">
      <w:pPr>
        <w:spacing w:after="0"/>
        <w:rPr>
          <w:rFonts w:ascii="Times New Roman" w:hAnsi="Times New Roman" w:cs="Times New Roman"/>
          <w:sz w:val="24"/>
          <w:szCs w:val="24"/>
          <w:lang w:val="en-US"/>
        </w:rPr>
      </w:pPr>
      <w:r w:rsidRPr="00B74871">
        <w:rPr>
          <w:rFonts w:ascii="Times New Roman" w:hAnsi="Times New Roman" w:cs="Times New Roman"/>
          <w:sz w:val="24"/>
          <w:szCs w:val="24"/>
          <w:lang w:val="en-US"/>
        </w:rPr>
        <w:t>Planckstrasse 1</w:t>
      </w:r>
    </w:p>
    <w:p w14:paraId="637AE48F" w14:textId="04C5C3CB" w:rsidR="00DB34EC" w:rsidRDefault="00B74871" w:rsidP="00B74871">
      <w:pPr>
        <w:rPr>
          <w:rFonts w:ascii="Times New Roman" w:hAnsi="Times New Roman" w:cs="Times New Roman"/>
          <w:sz w:val="24"/>
          <w:szCs w:val="24"/>
          <w:lang w:val="en-US"/>
        </w:rPr>
      </w:pPr>
      <w:r w:rsidRPr="00B74871">
        <w:rPr>
          <w:rFonts w:ascii="Times New Roman" w:hAnsi="Times New Roman" w:cs="Times New Roman"/>
          <w:sz w:val="24"/>
          <w:szCs w:val="24"/>
          <w:lang w:val="en-US"/>
        </w:rPr>
        <w:t>D-64291 Darmstad</w:t>
      </w:r>
      <w:r>
        <w:rPr>
          <w:rFonts w:ascii="Times New Roman" w:hAnsi="Times New Roman" w:cs="Times New Roman"/>
          <w:sz w:val="24"/>
          <w:szCs w:val="24"/>
          <w:lang w:val="en-US"/>
        </w:rPr>
        <w:t>t</w:t>
      </w:r>
    </w:p>
    <w:p w14:paraId="31F4E6DD" w14:textId="1807E2C3" w:rsidR="00B74871" w:rsidRDefault="00B74871" w:rsidP="00326FCE">
      <w:pPr>
        <w:jc w:val="both"/>
        <w:rPr>
          <w:rFonts w:ascii="Times New Roman" w:hAnsi="Times New Roman" w:cs="Times New Roman"/>
          <w:sz w:val="24"/>
          <w:szCs w:val="24"/>
          <w:lang w:val="en-US"/>
        </w:rPr>
      </w:pPr>
      <w:r>
        <w:rPr>
          <w:rFonts w:ascii="Times New Roman" w:hAnsi="Times New Roman" w:cs="Times New Roman"/>
          <w:sz w:val="24"/>
          <w:szCs w:val="24"/>
          <w:lang w:val="en-US"/>
        </w:rPr>
        <w:t>ITEP</w:t>
      </w:r>
      <w:r w:rsidRPr="002644A9">
        <w:rPr>
          <w:rFonts w:ascii="Times New Roman" w:hAnsi="Times New Roman" w:cs="Times New Roman"/>
          <w:sz w:val="24"/>
          <w:szCs w:val="24"/>
          <w:lang w:val="en-US"/>
        </w:rPr>
        <w:t xml:space="preserve"> </w:t>
      </w:r>
      <w:r w:rsidRPr="00B74871">
        <w:rPr>
          <w:rFonts w:ascii="Times New Roman" w:hAnsi="Times New Roman" w:cs="Times New Roman"/>
          <w:sz w:val="24"/>
          <w:szCs w:val="24"/>
          <w:lang w:val="en-US"/>
        </w:rPr>
        <w:t>shall notify FAIR at least four (4) working weeks in advance of the scheduled delivery</w:t>
      </w:r>
      <w:r>
        <w:rPr>
          <w:rFonts w:ascii="Times New Roman" w:hAnsi="Times New Roman" w:cs="Times New Roman"/>
          <w:sz w:val="24"/>
          <w:szCs w:val="24"/>
          <w:lang w:val="en-US"/>
        </w:rPr>
        <w:t xml:space="preserve"> </w:t>
      </w:r>
      <w:r w:rsidRPr="00B74871">
        <w:rPr>
          <w:rFonts w:ascii="Times New Roman" w:hAnsi="Times New Roman" w:cs="Times New Roman"/>
          <w:sz w:val="24"/>
          <w:szCs w:val="24"/>
          <w:lang w:val="en-US"/>
        </w:rPr>
        <w:t>date. The delivery shall be made at FAIR premises at usual working hours to ensure finishing</w:t>
      </w:r>
      <w:r>
        <w:rPr>
          <w:rFonts w:ascii="Times New Roman" w:hAnsi="Times New Roman" w:cs="Times New Roman"/>
          <w:sz w:val="24"/>
          <w:szCs w:val="24"/>
          <w:lang w:val="en-US"/>
        </w:rPr>
        <w:t xml:space="preserve"> </w:t>
      </w:r>
      <w:r w:rsidRPr="00B74871">
        <w:rPr>
          <w:rFonts w:ascii="Times New Roman" w:hAnsi="Times New Roman" w:cs="Times New Roman"/>
          <w:sz w:val="24"/>
          <w:szCs w:val="24"/>
          <w:lang w:val="en-US"/>
        </w:rPr>
        <w:t>of all unloading works before the end of working day.</w:t>
      </w:r>
    </w:p>
    <w:p w14:paraId="01931994" w14:textId="2572151F" w:rsidR="00B74871" w:rsidRDefault="00B74871" w:rsidP="00326FCE">
      <w:pPr>
        <w:jc w:val="both"/>
        <w:rPr>
          <w:rFonts w:ascii="Times New Roman" w:hAnsi="Times New Roman" w:cs="Times New Roman"/>
          <w:sz w:val="24"/>
          <w:szCs w:val="24"/>
          <w:lang w:val="en-US"/>
        </w:rPr>
      </w:pPr>
      <w:r>
        <w:rPr>
          <w:rFonts w:ascii="Times New Roman" w:hAnsi="Times New Roman" w:cs="Times New Roman"/>
          <w:sz w:val="24"/>
          <w:szCs w:val="24"/>
          <w:lang w:val="en-US"/>
        </w:rPr>
        <w:t>ITEP</w:t>
      </w:r>
      <w:r w:rsidRPr="002644A9">
        <w:rPr>
          <w:rFonts w:ascii="Times New Roman" w:hAnsi="Times New Roman" w:cs="Times New Roman"/>
          <w:sz w:val="24"/>
          <w:szCs w:val="24"/>
          <w:lang w:val="en-US"/>
        </w:rPr>
        <w:t xml:space="preserve"> </w:t>
      </w:r>
      <w:r w:rsidRPr="00B74871">
        <w:rPr>
          <w:rFonts w:ascii="Times New Roman" w:hAnsi="Times New Roman" w:cs="Times New Roman"/>
          <w:sz w:val="24"/>
          <w:szCs w:val="24"/>
          <w:lang w:val="en-US"/>
        </w:rPr>
        <w:t>will inform FAIR about all devices required for safety transportation and field works</w:t>
      </w:r>
      <w:r>
        <w:rPr>
          <w:rFonts w:ascii="Times New Roman" w:hAnsi="Times New Roman" w:cs="Times New Roman"/>
          <w:sz w:val="24"/>
          <w:szCs w:val="24"/>
          <w:lang w:val="en-US"/>
        </w:rPr>
        <w:t xml:space="preserve"> </w:t>
      </w:r>
      <w:r w:rsidRPr="00B74871">
        <w:rPr>
          <w:rFonts w:ascii="Times New Roman" w:hAnsi="Times New Roman" w:cs="Times New Roman"/>
          <w:sz w:val="24"/>
          <w:szCs w:val="24"/>
          <w:lang w:val="en-US"/>
        </w:rPr>
        <w:t>before the beam position monitors delivery.</w:t>
      </w:r>
    </w:p>
    <w:p w14:paraId="5629CBB0" w14:textId="0D6DFA87" w:rsidR="00FB49C6" w:rsidRPr="003C0F18" w:rsidRDefault="00FB49C6" w:rsidP="003C0F18">
      <w:pPr>
        <w:pStyle w:val="a4"/>
        <w:numPr>
          <w:ilvl w:val="0"/>
          <w:numId w:val="3"/>
        </w:numPr>
        <w:ind w:left="0" w:firstLine="0"/>
        <w:contextualSpacing w:val="0"/>
        <w:rPr>
          <w:rFonts w:ascii="Times New Roman" w:hAnsi="Times New Roman" w:cs="Times New Roman"/>
          <w:b/>
          <w:sz w:val="28"/>
          <w:szCs w:val="28"/>
          <w:lang w:val="en-US"/>
        </w:rPr>
      </w:pPr>
      <w:r w:rsidRPr="003C0F18">
        <w:rPr>
          <w:rFonts w:ascii="Times New Roman" w:hAnsi="Times New Roman" w:cs="Times New Roman"/>
          <w:b/>
          <w:sz w:val="28"/>
          <w:szCs w:val="28"/>
          <w:lang w:val="en-US"/>
        </w:rPr>
        <w:t>Control of Document, Data and Records</w:t>
      </w:r>
    </w:p>
    <w:p w14:paraId="3B6E877E" w14:textId="25B08E36" w:rsidR="00D1699C" w:rsidRPr="003C0F18" w:rsidRDefault="00FB49C6">
      <w:pPr>
        <w:rPr>
          <w:rFonts w:ascii="Times New Roman" w:hAnsi="Times New Roman" w:cs="Times New Roman"/>
          <w:b/>
          <w:sz w:val="24"/>
          <w:szCs w:val="24"/>
          <w:lang w:val="en-US"/>
        </w:rPr>
      </w:pPr>
      <w:r w:rsidRPr="003C0F18">
        <w:rPr>
          <w:rFonts w:ascii="Times New Roman" w:hAnsi="Times New Roman" w:cs="Times New Roman"/>
          <w:b/>
          <w:sz w:val="24"/>
          <w:szCs w:val="24"/>
          <w:lang w:val="en-US"/>
        </w:rPr>
        <w:t>List of documents and records</w:t>
      </w:r>
    </w:p>
    <w:p w14:paraId="1A50BC20" w14:textId="328FCAF2" w:rsidR="00D1699C" w:rsidRPr="00FB49C6" w:rsidRDefault="00FB49C6">
      <w:pPr>
        <w:rPr>
          <w:rFonts w:ascii="Times New Roman" w:hAnsi="Times New Roman" w:cs="Times New Roman"/>
          <w:sz w:val="24"/>
          <w:szCs w:val="24"/>
          <w:lang w:val="en-US"/>
        </w:rPr>
      </w:pPr>
      <w:r w:rsidRPr="00FB49C6">
        <w:rPr>
          <w:rFonts w:ascii="Times New Roman" w:hAnsi="Times New Roman" w:cs="Times New Roman"/>
          <w:sz w:val="24"/>
          <w:szCs w:val="24"/>
          <w:lang w:val="en-US"/>
        </w:rPr>
        <w:t>The list of documents and records to be uploaded to EDMS for the Work Package PSP 2.5.6.</w:t>
      </w:r>
      <w:r>
        <w:rPr>
          <w:rFonts w:ascii="Times New Roman" w:hAnsi="Times New Roman" w:cs="Times New Roman"/>
          <w:sz w:val="24"/>
          <w:szCs w:val="24"/>
          <w:lang w:val="en-US"/>
        </w:rPr>
        <w:t>3</w:t>
      </w:r>
      <w:r w:rsidRPr="00FB49C6">
        <w:rPr>
          <w:rFonts w:ascii="Times New Roman" w:hAnsi="Times New Roman" w:cs="Times New Roman"/>
          <w:sz w:val="24"/>
          <w:szCs w:val="24"/>
          <w:lang w:val="en-US"/>
        </w:rPr>
        <w:t>.</w:t>
      </w:r>
      <w:r>
        <w:rPr>
          <w:rFonts w:ascii="Times New Roman" w:hAnsi="Times New Roman" w:cs="Times New Roman"/>
          <w:sz w:val="24"/>
          <w:szCs w:val="24"/>
          <w:lang w:val="en-US"/>
        </w:rPr>
        <w:t>2</w:t>
      </w:r>
    </w:p>
    <w:p w14:paraId="055F15B8" w14:textId="5711E3E3" w:rsidR="00FB49C6" w:rsidRDefault="00FB49C6">
      <w:pPr>
        <w:rPr>
          <w:rFonts w:ascii="Times New Roman" w:hAnsi="Times New Roman" w:cs="Times New Roman"/>
          <w:sz w:val="24"/>
          <w:szCs w:val="24"/>
          <w:lang w:val="en-US"/>
        </w:rPr>
      </w:pPr>
      <w:r>
        <w:rPr>
          <w:rFonts w:ascii="TimesNewRomanPS-ItalicMT" w:hAnsi="TimesNewRomanPS-ItalicMT" w:cs="TimesNewRomanPS-ItalicMT"/>
          <w:i/>
          <w:iCs/>
          <w:sz w:val="24"/>
          <w:szCs w:val="24"/>
        </w:rPr>
        <w:t>Manuals/Instructions</w:t>
      </w:r>
    </w:p>
    <w:p w14:paraId="06167FAF" w14:textId="40E8168D" w:rsidR="00FB49C6" w:rsidRDefault="00FB49C6" w:rsidP="00775349">
      <w:pPr>
        <w:pStyle w:val="a4"/>
        <w:numPr>
          <w:ilvl w:val="0"/>
          <w:numId w:val="14"/>
        </w:numPr>
        <w:jc w:val="both"/>
        <w:rPr>
          <w:rFonts w:ascii="Times New Roman" w:hAnsi="Times New Roman" w:cs="Times New Roman"/>
          <w:sz w:val="24"/>
          <w:szCs w:val="24"/>
          <w:lang w:val="en-US"/>
        </w:rPr>
      </w:pPr>
      <w:r w:rsidRPr="00FB49C6">
        <w:rPr>
          <w:rFonts w:ascii="Times New Roman" w:hAnsi="Times New Roman" w:cs="Times New Roman"/>
          <w:sz w:val="24"/>
          <w:szCs w:val="24"/>
          <w:lang w:val="en-US"/>
        </w:rPr>
        <w:t>Quality plan (including measurements plan, control of measurement tools);</w:t>
      </w:r>
    </w:p>
    <w:p w14:paraId="22B5F684" w14:textId="3DD2DD4A" w:rsidR="00FB49C6" w:rsidRDefault="00FB49C6" w:rsidP="00775349">
      <w:pPr>
        <w:pStyle w:val="a4"/>
        <w:numPr>
          <w:ilvl w:val="0"/>
          <w:numId w:val="14"/>
        </w:numPr>
        <w:jc w:val="both"/>
        <w:rPr>
          <w:rFonts w:ascii="Times New Roman" w:hAnsi="Times New Roman" w:cs="Times New Roman"/>
          <w:sz w:val="24"/>
          <w:szCs w:val="24"/>
          <w:lang w:val="en-US"/>
        </w:rPr>
      </w:pPr>
      <w:r w:rsidRPr="00FB49C6">
        <w:rPr>
          <w:rFonts w:ascii="Times New Roman" w:hAnsi="Times New Roman" w:cs="Times New Roman"/>
          <w:sz w:val="24"/>
          <w:szCs w:val="24"/>
          <w:lang w:val="en-US"/>
        </w:rPr>
        <w:t xml:space="preserve">Risk </w:t>
      </w:r>
      <w:del w:id="149" w:author="USER1" w:date="2020-12-17T09:15:00Z">
        <w:r w:rsidRPr="00FB49C6" w:rsidDel="004B33E2">
          <w:rPr>
            <w:rFonts w:ascii="Times New Roman" w:hAnsi="Times New Roman" w:cs="Times New Roman"/>
            <w:sz w:val="24"/>
            <w:szCs w:val="24"/>
            <w:lang w:val="en-US"/>
          </w:rPr>
          <w:delText>analysis</w:delText>
        </w:r>
      </w:del>
      <w:ins w:id="150" w:author="USER1" w:date="2020-12-17T09:15:00Z">
        <w:r w:rsidR="004B33E2">
          <w:rPr>
            <w:rFonts w:ascii="Times New Roman" w:hAnsi="Times New Roman" w:cs="Times New Roman"/>
            <w:sz w:val="24"/>
            <w:szCs w:val="24"/>
            <w:lang w:val="en-US"/>
          </w:rPr>
          <w:t>assessment</w:t>
        </w:r>
      </w:ins>
      <w:bookmarkStart w:id="151" w:name="_GoBack"/>
      <w:bookmarkEnd w:id="151"/>
      <w:r w:rsidRPr="00FB49C6">
        <w:rPr>
          <w:rFonts w:ascii="Times New Roman" w:hAnsi="Times New Roman" w:cs="Times New Roman"/>
          <w:sz w:val="24"/>
          <w:szCs w:val="24"/>
          <w:lang w:val="en-US"/>
        </w:rPr>
        <w:t>;</w:t>
      </w:r>
    </w:p>
    <w:p w14:paraId="2B42ADD5" w14:textId="258E8AA2" w:rsidR="00FB49C6" w:rsidRDefault="00FB49C6" w:rsidP="00775349">
      <w:pPr>
        <w:pStyle w:val="a4"/>
        <w:numPr>
          <w:ilvl w:val="0"/>
          <w:numId w:val="14"/>
        </w:numPr>
        <w:jc w:val="both"/>
        <w:rPr>
          <w:rFonts w:ascii="Times New Roman" w:hAnsi="Times New Roman" w:cs="Times New Roman"/>
          <w:sz w:val="24"/>
          <w:szCs w:val="24"/>
          <w:lang w:val="en-US"/>
        </w:rPr>
      </w:pPr>
      <w:r w:rsidRPr="00FB49C6">
        <w:rPr>
          <w:rFonts w:ascii="Times New Roman" w:hAnsi="Times New Roman" w:cs="Times New Roman"/>
          <w:sz w:val="24"/>
          <w:szCs w:val="24"/>
          <w:lang w:val="en-US"/>
        </w:rPr>
        <w:t>Installation and Operation manual (including installation, operation, troubleshooting, maintenance, storage, recycling and safety instructions);</w:t>
      </w:r>
    </w:p>
    <w:p w14:paraId="68693CFE" w14:textId="10F38A8E" w:rsidR="00433F90" w:rsidRPr="00433F90" w:rsidRDefault="00433F90" w:rsidP="00433F90">
      <w:pPr>
        <w:rPr>
          <w:rFonts w:ascii="Times New Roman" w:hAnsi="Times New Roman" w:cs="Times New Roman"/>
          <w:sz w:val="24"/>
          <w:szCs w:val="24"/>
          <w:lang w:val="en-US"/>
        </w:rPr>
      </w:pPr>
      <w:r>
        <w:rPr>
          <w:rFonts w:ascii="TimesNewRomanPS-ItalicMT" w:hAnsi="TimesNewRomanPS-ItalicMT" w:cs="TimesNewRomanPS-ItalicMT"/>
          <w:i/>
          <w:iCs/>
          <w:sz w:val="24"/>
          <w:szCs w:val="24"/>
        </w:rPr>
        <w:lastRenderedPageBreak/>
        <w:t>Drawings, Models</w:t>
      </w:r>
    </w:p>
    <w:p w14:paraId="61F6FD80" w14:textId="25251A24" w:rsidR="00FB49C6" w:rsidRDefault="00433F90" w:rsidP="00433F90">
      <w:pPr>
        <w:pStyle w:val="a4"/>
        <w:numPr>
          <w:ilvl w:val="0"/>
          <w:numId w:val="15"/>
        </w:numPr>
        <w:rPr>
          <w:rFonts w:ascii="Times New Roman" w:hAnsi="Times New Roman" w:cs="Times New Roman"/>
          <w:sz w:val="24"/>
          <w:szCs w:val="24"/>
          <w:lang w:val="en-US"/>
        </w:rPr>
      </w:pPr>
      <w:r w:rsidRPr="00433F90">
        <w:rPr>
          <w:rFonts w:ascii="Times New Roman" w:hAnsi="Times New Roman" w:cs="Times New Roman"/>
          <w:sz w:val="24"/>
          <w:szCs w:val="24"/>
          <w:lang w:val="en-US"/>
        </w:rPr>
        <w:t xml:space="preserve">Digital 3D-models of the </w:t>
      </w:r>
      <w:r>
        <w:rPr>
          <w:rFonts w:ascii="Times New Roman" w:hAnsi="Times New Roman" w:cs="Times New Roman"/>
          <w:sz w:val="24"/>
          <w:szCs w:val="24"/>
          <w:lang w:val="en-US"/>
        </w:rPr>
        <w:t>schottky pickup</w:t>
      </w:r>
      <w:r w:rsidRPr="00433F90">
        <w:rPr>
          <w:rFonts w:ascii="Times New Roman" w:hAnsi="Times New Roman" w:cs="Times New Roman"/>
          <w:sz w:val="24"/>
          <w:szCs w:val="24"/>
          <w:lang w:val="en-US"/>
        </w:rPr>
        <w:t>;</w:t>
      </w:r>
    </w:p>
    <w:p w14:paraId="1B68945F" w14:textId="0DF1654A" w:rsidR="00433F90" w:rsidRDefault="00433F90" w:rsidP="00433F90">
      <w:pPr>
        <w:pStyle w:val="a4"/>
        <w:numPr>
          <w:ilvl w:val="0"/>
          <w:numId w:val="15"/>
        </w:numPr>
        <w:rPr>
          <w:rFonts w:ascii="Times New Roman" w:hAnsi="Times New Roman" w:cs="Times New Roman"/>
          <w:sz w:val="24"/>
          <w:szCs w:val="24"/>
          <w:lang w:val="en-US"/>
        </w:rPr>
      </w:pPr>
      <w:r w:rsidRPr="00433F90">
        <w:rPr>
          <w:rFonts w:ascii="Times New Roman" w:hAnsi="Times New Roman" w:cs="Times New Roman"/>
          <w:sz w:val="24"/>
          <w:szCs w:val="24"/>
          <w:lang w:val="en-US"/>
        </w:rPr>
        <w:t xml:space="preserve">Complete and approved set of production drawings of the </w:t>
      </w:r>
      <w:r>
        <w:rPr>
          <w:rFonts w:ascii="Times New Roman" w:hAnsi="Times New Roman" w:cs="Times New Roman"/>
          <w:sz w:val="24"/>
          <w:szCs w:val="24"/>
          <w:lang w:val="en-US"/>
        </w:rPr>
        <w:t>schottky pickup</w:t>
      </w:r>
      <w:r w:rsidRPr="00433F90">
        <w:rPr>
          <w:rFonts w:ascii="Times New Roman" w:hAnsi="Times New Roman" w:cs="Times New Roman"/>
          <w:sz w:val="24"/>
          <w:szCs w:val="24"/>
          <w:lang w:val="en-US"/>
        </w:rPr>
        <w:t>;</w:t>
      </w:r>
    </w:p>
    <w:p w14:paraId="00C780C2" w14:textId="0152DAED" w:rsidR="00433F90" w:rsidRDefault="00433F90" w:rsidP="00433F90">
      <w:pPr>
        <w:pStyle w:val="a4"/>
        <w:numPr>
          <w:ilvl w:val="0"/>
          <w:numId w:val="15"/>
        </w:numPr>
        <w:rPr>
          <w:rFonts w:ascii="Times New Roman" w:hAnsi="Times New Roman" w:cs="Times New Roman"/>
          <w:sz w:val="24"/>
          <w:szCs w:val="24"/>
          <w:lang w:val="en-US"/>
        </w:rPr>
      </w:pPr>
      <w:r w:rsidRPr="00433F90">
        <w:rPr>
          <w:rFonts w:ascii="Times New Roman" w:hAnsi="Times New Roman" w:cs="Times New Roman"/>
          <w:sz w:val="24"/>
          <w:szCs w:val="24"/>
          <w:lang w:val="en-US"/>
        </w:rPr>
        <w:t>Complete and approved set of drawings of the components;</w:t>
      </w:r>
    </w:p>
    <w:p w14:paraId="62A569DF" w14:textId="1A4F0E19" w:rsidR="00433F90" w:rsidRDefault="00433F90" w:rsidP="00433F90">
      <w:pPr>
        <w:pStyle w:val="a4"/>
        <w:numPr>
          <w:ilvl w:val="0"/>
          <w:numId w:val="15"/>
        </w:numPr>
        <w:rPr>
          <w:rFonts w:ascii="Times New Roman" w:hAnsi="Times New Roman" w:cs="Times New Roman"/>
          <w:sz w:val="24"/>
          <w:szCs w:val="24"/>
          <w:lang w:val="en-US"/>
        </w:rPr>
      </w:pPr>
      <w:r w:rsidRPr="00433F90">
        <w:rPr>
          <w:rFonts w:ascii="Times New Roman" w:hAnsi="Times New Roman" w:cs="Times New Roman"/>
          <w:sz w:val="24"/>
          <w:szCs w:val="24"/>
          <w:lang w:val="en-US"/>
        </w:rPr>
        <w:t>Complete and approved set of drawings of tools and units;</w:t>
      </w:r>
    </w:p>
    <w:p w14:paraId="65DCA015" w14:textId="48BDEA23" w:rsidR="00433F90" w:rsidRDefault="00433F90" w:rsidP="00433F90">
      <w:pPr>
        <w:pStyle w:val="a4"/>
        <w:numPr>
          <w:ilvl w:val="0"/>
          <w:numId w:val="15"/>
        </w:numPr>
        <w:rPr>
          <w:rFonts w:ascii="Times New Roman" w:hAnsi="Times New Roman" w:cs="Times New Roman"/>
          <w:sz w:val="24"/>
          <w:szCs w:val="24"/>
          <w:lang w:val="en-US"/>
        </w:rPr>
      </w:pPr>
      <w:r w:rsidRPr="00433F90">
        <w:rPr>
          <w:rFonts w:ascii="Times New Roman" w:hAnsi="Times New Roman" w:cs="Times New Roman"/>
          <w:sz w:val="24"/>
          <w:szCs w:val="24"/>
          <w:lang w:val="en-US"/>
        </w:rPr>
        <w:t>All released drawings, which ar</w:t>
      </w:r>
      <w:r>
        <w:rPr>
          <w:rFonts w:ascii="Times New Roman" w:hAnsi="Times New Roman" w:cs="Times New Roman"/>
          <w:sz w:val="24"/>
          <w:szCs w:val="24"/>
          <w:lang w:val="en-US"/>
        </w:rPr>
        <w:t>e relevant to ITEP contribution;</w:t>
      </w:r>
    </w:p>
    <w:p w14:paraId="38CC0FD7" w14:textId="161E9534" w:rsidR="00433F90" w:rsidRPr="00433F90" w:rsidRDefault="00433F90" w:rsidP="00433F90">
      <w:pPr>
        <w:rPr>
          <w:rFonts w:ascii="Times New Roman" w:hAnsi="Times New Roman" w:cs="Times New Roman"/>
          <w:sz w:val="24"/>
          <w:szCs w:val="24"/>
          <w:lang w:val="en-US"/>
        </w:rPr>
      </w:pPr>
      <w:r>
        <w:rPr>
          <w:rFonts w:ascii="TimesNewRomanPS-ItalicMT" w:hAnsi="TimesNewRomanPS-ItalicMT" w:cs="TimesNewRomanPS-ItalicMT"/>
          <w:i/>
          <w:iCs/>
          <w:sz w:val="24"/>
          <w:szCs w:val="24"/>
        </w:rPr>
        <w:t>Certificates</w:t>
      </w:r>
    </w:p>
    <w:p w14:paraId="4558006D" w14:textId="7F4AF454" w:rsidR="00433F90" w:rsidRDefault="00433F90" w:rsidP="00775349">
      <w:pPr>
        <w:pStyle w:val="a4"/>
        <w:numPr>
          <w:ilvl w:val="0"/>
          <w:numId w:val="16"/>
        </w:numPr>
        <w:jc w:val="both"/>
        <w:rPr>
          <w:rFonts w:ascii="Times New Roman" w:hAnsi="Times New Roman" w:cs="Times New Roman"/>
          <w:sz w:val="24"/>
          <w:szCs w:val="24"/>
          <w:lang w:val="en-US"/>
        </w:rPr>
      </w:pPr>
      <w:r w:rsidRPr="00433F90">
        <w:rPr>
          <w:rFonts w:ascii="Times New Roman" w:hAnsi="Times New Roman" w:cs="Times New Roman"/>
          <w:sz w:val="24"/>
          <w:szCs w:val="24"/>
          <w:lang w:val="en-US"/>
        </w:rPr>
        <w:t>Certificate for all components inside UHV (for high vacuum acceptance);</w:t>
      </w:r>
    </w:p>
    <w:p w14:paraId="798C38C4" w14:textId="2C3630B2" w:rsidR="00433F90" w:rsidRDefault="00433F90" w:rsidP="00775349">
      <w:pPr>
        <w:pStyle w:val="a4"/>
        <w:numPr>
          <w:ilvl w:val="0"/>
          <w:numId w:val="16"/>
        </w:numPr>
        <w:jc w:val="both"/>
        <w:rPr>
          <w:rFonts w:ascii="Times New Roman" w:hAnsi="Times New Roman" w:cs="Times New Roman"/>
          <w:sz w:val="24"/>
          <w:szCs w:val="24"/>
          <w:lang w:val="en-US"/>
        </w:rPr>
      </w:pPr>
      <w:r w:rsidRPr="00433F90">
        <w:rPr>
          <w:rFonts w:ascii="Times New Roman" w:hAnsi="Times New Roman" w:cs="Times New Roman"/>
          <w:sz w:val="24"/>
          <w:szCs w:val="24"/>
          <w:lang w:val="en-US"/>
        </w:rPr>
        <w:t>Certificates of all materials being used for loading (crane eyes, setting areas, etc.);</w:t>
      </w:r>
    </w:p>
    <w:p w14:paraId="35F6DF6D" w14:textId="1E17F319" w:rsidR="00433F90" w:rsidRDefault="00433F90" w:rsidP="00775349">
      <w:pPr>
        <w:pStyle w:val="a4"/>
        <w:numPr>
          <w:ilvl w:val="0"/>
          <w:numId w:val="16"/>
        </w:numPr>
        <w:jc w:val="both"/>
        <w:rPr>
          <w:rFonts w:ascii="Times New Roman" w:hAnsi="Times New Roman" w:cs="Times New Roman"/>
          <w:sz w:val="24"/>
          <w:szCs w:val="24"/>
          <w:lang w:val="en-US"/>
        </w:rPr>
      </w:pPr>
      <w:r w:rsidRPr="00433F90">
        <w:rPr>
          <w:rFonts w:ascii="Times New Roman" w:hAnsi="Times New Roman" w:cs="Times New Roman"/>
          <w:sz w:val="24"/>
          <w:szCs w:val="24"/>
          <w:lang w:val="en-US"/>
        </w:rPr>
        <w:t>Welding certificates and welding instructions (including Strength analysis for welded joints; Acceptance certificate for welded products; calculation of all security-relevant welding joints (crane eyes, etc.) in a traceable form);</w:t>
      </w:r>
    </w:p>
    <w:p w14:paraId="17D5B7D6" w14:textId="0BF54CB3" w:rsidR="00433F90" w:rsidRPr="00433F90" w:rsidRDefault="00433F90" w:rsidP="00775349">
      <w:pPr>
        <w:pStyle w:val="a4"/>
        <w:numPr>
          <w:ilvl w:val="0"/>
          <w:numId w:val="16"/>
        </w:numPr>
        <w:jc w:val="both"/>
        <w:rPr>
          <w:rFonts w:ascii="Times New Roman" w:hAnsi="Times New Roman" w:cs="Times New Roman"/>
          <w:sz w:val="24"/>
          <w:szCs w:val="24"/>
          <w:lang w:val="en-US"/>
        </w:rPr>
      </w:pPr>
      <w:r w:rsidRPr="00433F90">
        <w:rPr>
          <w:rFonts w:ascii="Times New Roman" w:hAnsi="Times New Roman" w:cs="Times New Roman"/>
          <w:sz w:val="24"/>
          <w:szCs w:val="24"/>
          <w:lang w:val="en-US"/>
        </w:rPr>
        <w:t>Certificates for all 3rd party / commercial products or components (analog electronics, electronics components, vacuum feedthroug, etc.).</w:t>
      </w:r>
    </w:p>
    <w:p w14:paraId="352B3D74" w14:textId="24A4595D" w:rsidR="00433F90" w:rsidRDefault="00433F90">
      <w:pPr>
        <w:rPr>
          <w:rFonts w:ascii="Times New Roman" w:hAnsi="Times New Roman" w:cs="Times New Roman"/>
          <w:sz w:val="24"/>
          <w:szCs w:val="24"/>
          <w:lang w:val="en-US"/>
        </w:rPr>
      </w:pPr>
      <w:r>
        <w:rPr>
          <w:rFonts w:ascii="TimesNewRomanPS-ItalicMT" w:hAnsi="TimesNewRomanPS-ItalicMT" w:cs="TimesNewRomanPS-ItalicMT"/>
          <w:i/>
          <w:iCs/>
          <w:sz w:val="24"/>
          <w:szCs w:val="24"/>
        </w:rPr>
        <w:t>Test protocols</w:t>
      </w:r>
    </w:p>
    <w:p w14:paraId="08874FDB" w14:textId="0CD1CE91" w:rsidR="00433F90" w:rsidRDefault="00433F90" w:rsidP="00433F90">
      <w:pPr>
        <w:pStyle w:val="a4"/>
        <w:numPr>
          <w:ilvl w:val="0"/>
          <w:numId w:val="17"/>
        </w:numPr>
        <w:rPr>
          <w:rFonts w:ascii="Times New Roman" w:hAnsi="Times New Roman" w:cs="Times New Roman"/>
          <w:sz w:val="24"/>
          <w:szCs w:val="24"/>
          <w:lang w:val="en-US"/>
        </w:rPr>
      </w:pPr>
      <w:r w:rsidRPr="00433F90">
        <w:rPr>
          <w:rFonts w:ascii="Times New Roman" w:hAnsi="Times New Roman" w:cs="Times New Roman"/>
          <w:sz w:val="24"/>
          <w:szCs w:val="24"/>
          <w:lang w:val="en-US"/>
        </w:rPr>
        <w:t>Protocol set of the Factory Acceptance Tests (FAT);</w:t>
      </w:r>
    </w:p>
    <w:p w14:paraId="67EE4127" w14:textId="26FA07CB" w:rsidR="00433F90" w:rsidRDefault="00433F90" w:rsidP="00433F90">
      <w:pPr>
        <w:pStyle w:val="a4"/>
        <w:numPr>
          <w:ilvl w:val="0"/>
          <w:numId w:val="17"/>
        </w:numPr>
        <w:rPr>
          <w:rFonts w:ascii="Times New Roman" w:hAnsi="Times New Roman" w:cs="Times New Roman"/>
          <w:sz w:val="24"/>
          <w:szCs w:val="24"/>
          <w:lang w:val="en-US"/>
        </w:rPr>
      </w:pPr>
      <w:r w:rsidRPr="00433F90">
        <w:rPr>
          <w:rFonts w:ascii="Times New Roman" w:hAnsi="Times New Roman" w:cs="Times New Roman"/>
          <w:sz w:val="24"/>
          <w:szCs w:val="24"/>
          <w:lang w:val="en-US"/>
        </w:rPr>
        <w:t>Protocol set of the Site Acceptance Tests (SAT);</w:t>
      </w:r>
    </w:p>
    <w:p w14:paraId="6109BFE0" w14:textId="08074644" w:rsidR="00433F90" w:rsidRDefault="00433F90" w:rsidP="00433F90">
      <w:pPr>
        <w:pStyle w:val="a4"/>
        <w:numPr>
          <w:ilvl w:val="0"/>
          <w:numId w:val="17"/>
        </w:numPr>
        <w:rPr>
          <w:rFonts w:ascii="Times New Roman" w:hAnsi="Times New Roman" w:cs="Times New Roman"/>
          <w:sz w:val="24"/>
          <w:szCs w:val="24"/>
          <w:lang w:val="en-US"/>
        </w:rPr>
      </w:pPr>
      <w:r w:rsidRPr="00433F90">
        <w:rPr>
          <w:rFonts w:ascii="Times New Roman" w:hAnsi="Times New Roman" w:cs="Times New Roman"/>
          <w:sz w:val="24"/>
          <w:szCs w:val="24"/>
          <w:lang w:val="en-US"/>
        </w:rPr>
        <w:t>Set of Final Acceptance Protocols;</w:t>
      </w:r>
    </w:p>
    <w:p w14:paraId="1A1F4A77" w14:textId="6AF3155D" w:rsidR="00433F90" w:rsidRDefault="00433F90" w:rsidP="00433F90">
      <w:pPr>
        <w:pStyle w:val="a4"/>
        <w:numPr>
          <w:ilvl w:val="0"/>
          <w:numId w:val="17"/>
        </w:numPr>
        <w:rPr>
          <w:rFonts w:ascii="Times New Roman" w:hAnsi="Times New Roman" w:cs="Times New Roman"/>
          <w:sz w:val="24"/>
          <w:szCs w:val="24"/>
          <w:lang w:val="en-US"/>
        </w:rPr>
      </w:pPr>
      <w:r w:rsidRPr="00433F90">
        <w:rPr>
          <w:rFonts w:ascii="Times New Roman" w:hAnsi="Times New Roman" w:cs="Times New Roman"/>
          <w:sz w:val="24"/>
          <w:szCs w:val="24"/>
          <w:lang w:val="en-US"/>
        </w:rPr>
        <w:t>Set of Quality Control Protocols;</w:t>
      </w:r>
    </w:p>
    <w:p w14:paraId="0A877D5C" w14:textId="6905FE97" w:rsidR="00433F90" w:rsidRPr="00433F90" w:rsidRDefault="00433F90" w:rsidP="00433F90">
      <w:pPr>
        <w:pStyle w:val="a4"/>
        <w:numPr>
          <w:ilvl w:val="0"/>
          <w:numId w:val="17"/>
        </w:numPr>
        <w:rPr>
          <w:rFonts w:ascii="Times New Roman" w:hAnsi="Times New Roman" w:cs="Times New Roman"/>
          <w:sz w:val="24"/>
          <w:szCs w:val="24"/>
          <w:lang w:val="en-US"/>
        </w:rPr>
      </w:pPr>
      <w:r w:rsidRPr="00433F90">
        <w:rPr>
          <w:rFonts w:ascii="Times New Roman" w:hAnsi="Times New Roman" w:cs="Times New Roman"/>
          <w:sz w:val="24"/>
          <w:szCs w:val="24"/>
          <w:lang w:val="en-US"/>
        </w:rPr>
        <w:t xml:space="preserve">Storage/Transportation documentation for </w:t>
      </w:r>
      <w:r>
        <w:rPr>
          <w:rFonts w:ascii="Times New Roman" w:hAnsi="Times New Roman" w:cs="Times New Roman"/>
          <w:sz w:val="24"/>
          <w:szCs w:val="24"/>
          <w:lang w:val="en-US"/>
        </w:rPr>
        <w:t>schottky pickup</w:t>
      </w:r>
      <w:r w:rsidRPr="00433F90">
        <w:rPr>
          <w:rFonts w:ascii="Times New Roman" w:hAnsi="Times New Roman" w:cs="Times New Roman"/>
          <w:sz w:val="24"/>
          <w:szCs w:val="24"/>
          <w:lang w:val="en-US"/>
        </w:rPr>
        <w:t>;</w:t>
      </w:r>
    </w:p>
    <w:p w14:paraId="45A61A47" w14:textId="23DC2ABD" w:rsidR="00433F90" w:rsidRDefault="00433F90">
      <w:pPr>
        <w:rPr>
          <w:rFonts w:ascii="Times New Roman" w:hAnsi="Times New Roman" w:cs="Times New Roman"/>
          <w:sz w:val="24"/>
          <w:szCs w:val="24"/>
          <w:lang w:val="en-US"/>
        </w:rPr>
      </w:pPr>
      <w:r>
        <w:rPr>
          <w:rFonts w:ascii="TimesNewRomanPS-ItalicMT" w:hAnsi="TimesNewRomanPS-ItalicMT" w:cs="TimesNewRomanPS-ItalicMT"/>
          <w:i/>
          <w:iCs/>
          <w:sz w:val="24"/>
          <w:szCs w:val="24"/>
        </w:rPr>
        <w:t>Additional documents</w:t>
      </w:r>
    </w:p>
    <w:p w14:paraId="4270B0ED" w14:textId="72A7CAA6" w:rsidR="00FB49C6" w:rsidRDefault="00433F90" w:rsidP="00433F90">
      <w:pPr>
        <w:pStyle w:val="a4"/>
        <w:numPr>
          <w:ilvl w:val="0"/>
          <w:numId w:val="18"/>
        </w:numPr>
        <w:rPr>
          <w:rFonts w:ascii="Times New Roman" w:hAnsi="Times New Roman" w:cs="Times New Roman"/>
          <w:sz w:val="24"/>
          <w:szCs w:val="24"/>
          <w:lang w:val="en-US"/>
        </w:rPr>
      </w:pPr>
      <w:r w:rsidRPr="00433F90">
        <w:rPr>
          <w:rFonts w:ascii="Times New Roman" w:hAnsi="Times New Roman" w:cs="Times New Roman"/>
          <w:sz w:val="24"/>
          <w:szCs w:val="24"/>
          <w:lang w:val="en-US"/>
        </w:rPr>
        <w:t>List of personal information and project management structure;</w:t>
      </w:r>
    </w:p>
    <w:p w14:paraId="2A163FBC" w14:textId="34F89A36" w:rsidR="00433F90" w:rsidRDefault="00433F90" w:rsidP="00433F90">
      <w:pPr>
        <w:pStyle w:val="a4"/>
        <w:numPr>
          <w:ilvl w:val="0"/>
          <w:numId w:val="18"/>
        </w:numPr>
        <w:rPr>
          <w:rFonts w:ascii="Times New Roman" w:hAnsi="Times New Roman" w:cs="Times New Roman"/>
          <w:sz w:val="24"/>
          <w:szCs w:val="24"/>
          <w:lang w:val="en-US"/>
        </w:rPr>
      </w:pPr>
      <w:r w:rsidRPr="00433F90">
        <w:rPr>
          <w:rFonts w:ascii="Times New Roman" w:hAnsi="Times New Roman" w:cs="Times New Roman"/>
          <w:sz w:val="24"/>
          <w:szCs w:val="24"/>
          <w:lang w:val="en-US"/>
        </w:rPr>
        <w:t>Time schedules;</w:t>
      </w:r>
    </w:p>
    <w:p w14:paraId="4040C87B" w14:textId="2D643585" w:rsidR="00433F90" w:rsidRDefault="00433F90" w:rsidP="00433F90">
      <w:pPr>
        <w:pStyle w:val="a4"/>
        <w:numPr>
          <w:ilvl w:val="0"/>
          <w:numId w:val="18"/>
        </w:numPr>
        <w:rPr>
          <w:rFonts w:ascii="Times New Roman" w:hAnsi="Times New Roman" w:cs="Times New Roman"/>
          <w:sz w:val="24"/>
          <w:szCs w:val="24"/>
          <w:lang w:val="en-US"/>
        </w:rPr>
      </w:pPr>
      <w:r w:rsidRPr="00433F90">
        <w:rPr>
          <w:rFonts w:ascii="Times New Roman" w:hAnsi="Times New Roman" w:cs="Times New Roman"/>
          <w:sz w:val="24"/>
          <w:szCs w:val="24"/>
          <w:lang w:val="en-US"/>
        </w:rPr>
        <w:t>Minutes of meetings, reviews, evaluations, etc.;</w:t>
      </w:r>
    </w:p>
    <w:p w14:paraId="7865FBAA" w14:textId="26A9E06A" w:rsidR="00433F90" w:rsidRPr="00433F90" w:rsidRDefault="00433F90" w:rsidP="00433F90">
      <w:pPr>
        <w:pStyle w:val="a4"/>
        <w:numPr>
          <w:ilvl w:val="0"/>
          <w:numId w:val="18"/>
        </w:numPr>
        <w:rPr>
          <w:rFonts w:ascii="Times New Roman" w:hAnsi="Times New Roman" w:cs="Times New Roman"/>
          <w:sz w:val="24"/>
          <w:szCs w:val="24"/>
          <w:lang w:val="en-US"/>
        </w:rPr>
      </w:pPr>
      <w:r w:rsidRPr="00433F90">
        <w:rPr>
          <w:rFonts w:ascii="Times New Roman" w:hAnsi="Times New Roman" w:cs="Times New Roman"/>
          <w:sz w:val="24"/>
          <w:szCs w:val="24"/>
          <w:lang w:val="en-US"/>
        </w:rPr>
        <w:t xml:space="preserve">Relevant information exchange between </w:t>
      </w:r>
      <w:r>
        <w:rPr>
          <w:rFonts w:ascii="Times New Roman" w:hAnsi="Times New Roman" w:cs="Times New Roman"/>
          <w:sz w:val="24"/>
          <w:szCs w:val="24"/>
          <w:lang w:val="en-US"/>
        </w:rPr>
        <w:t>ITEP</w:t>
      </w:r>
      <w:r w:rsidRPr="00433F90">
        <w:rPr>
          <w:rFonts w:ascii="Times New Roman" w:hAnsi="Times New Roman" w:cs="Times New Roman"/>
          <w:sz w:val="24"/>
          <w:szCs w:val="24"/>
          <w:lang w:val="en-US"/>
        </w:rPr>
        <w:t xml:space="preserve"> and FAIR.</w:t>
      </w:r>
    </w:p>
    <w:p w14:paraId="264DD8D1" w14:textId="64F69EC4" w:rsidR="00D1699C" w:rsidRPr="003C0F18" w:rsidRDefault="00FB49C6">
      <w:pPr>
        <w:rPr>
          <w:rFonts w:ascii="Times New Roman" w:hAnsi="Times New Roman" w:cs="Times New Roman"/>
          <w:b/>
          <w:sz w:val="24"/>
          <w:szCs w:val="24"/>
          <w:lang w:val="en-US"/>
        </w:rPr>
      </w:pPr>
      <w:r w:rsidRPr="003C0F18">
        <w:rPr>
          <w:rFonts w:ascii="Times New Roman" w:hAnsi="Times New Roman" w:cs="Times New Roman"/>
          <w:b/>
          <w:sz w:val="24"/>
          <w:szCs w:val="24"/>
          <w:lang w:val="en-US"/>
        </w:rPr>
        <w:t>Approval procedure</w:t>
      </w:r>
    </w:p>
    <w:p w14:paraId="13837E74" w14:textId="297494E3" w:rsidR="00D1699C" w:rsidRDefault="00433F90" w:rsidP="00BE03FB">
      <w:pPr>
        <w:jc w:val="both"/>
        <w:rPr>
          <w:rFonts w:ascii="Times New Roman" w:hAnsi="Times New Roman" w:cs="Times New Roman"/>
          <w:sz w:val="24"/>
          <w:szCs w:val="24"/>
          <w:lang w:val="en-US"/>
        </w:rPr>
      </w:pPr>
      <w:r w:rsidRPr="00433F90">
        <w:rPr>
          <w:rFonts w:ascii="Times New Roman" w:hAnsi="Times New Roman" w:cs="Times New Roman"/>
          <w:sz w:val="24"/>
          <w:szCs w:val="24"/>
          <w:lang w:val="en-US"/>
        </w:rPr>
        <w:t xml:space="preserve">Approval procedure shall be made according to requirements of the </w:t>
      </w:r>
      <w:r w:rsidRPr="00433F90">
        <w:rPr>
          <w:rFonts w:ascii="Times New Roman" w:hAnsi="Times New Roman" w:cs="Times New Roman"/>
          <w:i/>
          <w:sz w:val="24"/>
          <w:szCs w:val="24"/>
          <w:lang w:val="en-US"/>
        </w:rPr>
        <w:t>F-DS-BD-34e_Special_SchottkyPickup_CR_v2.5_docx_cpdf</w:t>
      </w:r>
      <w:r>
        <w:rPr>
          <w:rFonts w:ascii="Times New Roman" w:hAnsi="Times New Roman" w:cs="Times New Roman"/>
          <w:sz w:val="24"/>
          <w:szCs w:val="24"/>
          <w:lang w:val="en-US"/>
        </w:rPr>
        <w:t xml:space="preserve"> </w:t>
      </w:r>
      <w:r w:rsidRPr="00433F90">
        <w:rPr>
          <w:rFonts w:ascii="Times New Roman" w:hAnsi="Times New Roman" w:cs="Times New Roman"/>
          <w:sz w:val="24"/>
          <w:szCs w:val="24"/>
          <w:lang w:val="en-US"/>
        </w:rPr>
        <w:t xml:space="preserve">and </w:t>
      </w:r>
      <w:r w:rsidR="00DF3F77" w:rsidRPr="0073200F">
        <w:rPr>
          <w:rFonts w:ascii="Times New Roman" w:hAnsi="Times New Roman" w:cs="Times New Roman"/>
          <w:i/>
          <w:sz w:val="24"/>
          <w:szCs w:val="24"/>
          <w:lang w:val="en-US"/>
        </w:rPr>
        <w:t xml:space="preserve">Quality Manual </w:t>
      </w:r>
      <w:r w:rsidR="00DF3F77" w:rsidRPr="0073200F">
        <w:rPr>
          <w:rFonts w:ascii="Times New Roman" w:hAnsi="Times New Roman" w:cs="Times New Roman"/>
          <w:i/>
          <w:sz w:val="24"/>
          <w:szCs w:val="24"/>
        </w:rPr>
        <w:t>РК</w:t>
      </w:r>
      <w:r w:rsidR="00DF3F77" w:rsidRPr="0073200F">
        <w:rPr>
          <w:rFonts w:ascii="Times New Roman" w:hAnsi="Times New Roman" w:cs="Times New Roman"/>
          <w:i/>
          <w:sz w:val="24"/>
          <w:szCs w:val="24"/>
          <w:lang w:val="en-US"/>
        </w:rPr>
        <w:t xml:space="preserve"> </w:t>
      </w:r>
      <w:r w:rsidR="00DF3F77" w:rsidRPr="0073200F">
        <w:rPr>
          <w:rFonts w:ascii="Times New Roman" w:hAnsi="Times New Roman" w:cs="Times New Roman"/>
          <w:i/>
          <w:sz w:val="24"/>
          <w:szCs w:val="24"/>
        </w:rPr>
        <w:t>СМК</w:t>
      </w:r>
      <w:r w:rsidR="00DF3F77" w:rsidRPr="0073200F">
        <w:rPr>
          <w:rFonts w:ascii="Times New Roman" w:hAnsi="Times New Roman" w:cs="Times New Roman"/>
          <w:i/>
          <w:sz w:val="24"/>
          <w:szCs w:val="24"/>
          <w:lang w:val="en-US"/>
        </w:rPr>
        <w:t>. 4.2.3-2013</w:t>
      </w:r>
      <w:r w:rsidR="00DF3F77" w:rsidRPr="003C0F18">
        <w:rPr>
          <w:rFonts w:ascii="Times New Roman" w:hAnsi="Times New Roman" w:cs="Times New Roman"/>
          <w:i/>
          <w:sz w:val="24"/>
          <w:szCs w:val="24"/>
          <w:lang w:val="en-US"/>
        </w:rPr>
        <w:t>.</w:t>
      </w:r>
      <w:r w:rsidRPr="00433F90">
        <w:rPr>
          <w:rFonts w:ascii="Times New Roman" w:hAnsi="Times New Roman" w:cs="Times New Roman"/>
          <w:sz w:val="24"/>
          <w:szCs w:val="24"/>
          <w:lang w:val="en-US"/>
        </w:rPr>
        <w:t xml:space="preserve"> During</w:t>
      </w:r>
      <w:r>
        <w:rPr>
          <w:rFonts w:ascii="Times New Roman" w:hAnsi="Times New Roman" w:cs="Times New Roman"/>
          <w:sz w:val="24"/>
          <w:szCs w:val="24"/>
          <w:lang w:val="en-US"/>
        </w:rPr>
        <w:t xml:space="preserve"> </w:t>
      </w:r>
      <w:r w:rsidRPr="00433F90">
        <w:rPr>
          <w:rFonts w:ascii="Times New Roman" w:hAnsi="Times New Roman" w:cs="Times New Roman"/>
          <w:sz w:val="24"/>
          <w:szCs w:val="24"/>
          <w:lang w:val="en-US"/>
        </w:rPr>
        <w:t>approval and inspection personnel shall fill Inspection Report which will be signed by Project</w:t>
      </w:r>
      <w:r>
        <w:rPr>
          <w:rFonts w:ascii="Times New Roman" w:hAnsi="Times New Roman" w:cs="Times New Roman"/>
          <w:sz w:val="24"/>
          <w:szCs w:val="24"/>
          <w:lang w:val="en-US"/>
        </w:rPr>
        <w:t xml:space="preserve"> </w:t>
      </w:r>
      <w:r w:rsidRPr="00433F90">
        <w:rPr>
          <w:rFonts w:ascii="Times New Roman" w:hAnsi="Times New Roman" w:cs="Times New Roman"/>
          <w:sz w:val="24"/>
          <w:szCs w:val="24"/>
          <w:lang w:val="en-US"/>
        </w:rPr>
        <w:t>Manager.</w:t>
      </w:r>
    </w:p>
    <w:p w14:paraId="3696E848" w14:textId="3A72D92C" w:rsidR="00D1699C" w:rsidRPr="003C0F18" w:rsidRDefault="00FB49C6">
      <w:pPr>
        <w:rPr>
          <w:rFonts w:ascii="Times New Roman" w:hAnsi="Times New Roman" w:cs="Times New Roman"/>
          <w:b/>
          <w:sz w:val="24"/>
          <w:szCs w:val="24"/>
          <w:lang w:val="en-US"/>
        </w:rPr>
      </w:pPr>
      <w:r w:rsidRPr="003C0F18">
        <w:rPr>
          <w:rFonts w:ascii="Times New Roman" w:hAnsi="Times New Roman" w:cs="Times New Roman"/>
          <w:b/>
          <w:sz w:val="24"/>
          <w:szCs w:val="24"/>
          <w:lang w:val="en-US"/>
        </w:rPr>
        <w:t>Schedule of transmission to the Company</w:t>
      </w:r>
    </w:p>
    <w:p w14:paraId="52F8C689" w14:textId="4EA8DD5B" w:rsidR="00FB49C6" w:rsidRDefault="00433F90" w:rsidP="00BE03FB">
      <w:pPr>
        <w:jc w:val="both"/>
        <w:rPr>
          <w:rFonts w:ascii="Times New Roman" w:hAnsi="Times New Roman" w:cs="Times New Roman"/>
          <w:sz w:val="24"/>
          <w:szCs w:val="24"/>
          <w:lang w:val="en-US"/>
        </w:rPr>
      </w:pPr>
      <w:r>
        <w:rPr>
          <w:rFonts w:ascii="Times New Roman" w:hAnsi="Times New Roman" w:cs="Times New Roman"/>
          <w:sz w:val="24"/>
          <w:szCs w:val="24"/>
          <w:lang w:val="en-US"/>
        </w:rPr>
        <w:t>ITEP</w:t>
      </w:r>
      <w:r w:rsidRPr="00433F90">
        <w:rPr>
          <w:rFonts w:ascii="Times New Roman" w:hAnsi="Times New Roman" w:cs="Times New Roman"/>
          <w:sz w:val="24"/>
          <w:szCs w:val="24"/>
          <w:lang w:val="en-US"/>
        </w:rPr>
        <w:t xml:space="preserve"> will make and transfer periodic reports of activity progress which include manufacturing</w:t>
      </w:r>
      <w:r>
        <w:rPr>
          <w:rFonts w:ascii="Times New Roman" w:hAnsi="Times New Roman" w:cs="Times New Roman"/>
          <w:sz w:val="24"/>
          <w:szCs w:val="24"/>
          <w:lang w:val="en-US"/>
        </w:rPr>
        <w:t xml:space="preserve"> </w:t>
      </w:r>
      <w:r w:rsidRPr="00433F90">
        <w:rPr>
          <w:rFonts w:ascii="Times New Roman" w:hAnsi="Times New Roman" w:cs="Times New Roman"/>
          <w:sz w:val="24"/>
          <w:szCs w:val="24"/>
          <w:lang w:val="en-US"/>
        </w:rPr>
        <w:t xml:space="preserve">information. </w:t>
      </w:r>
      <w:r w:rsidR="006B6A7E">
        <w:rPr>
          <w:rFonts w:ascii="Times New Roman" w:hAnsi="Times New Roman" w:cs="Times New Roman"/>
          <w:sz w:val="24"/>
          <w:szCs w:val="24"/>
          <w:lang w:val="en-US"/>
        </w:rPr>
        <w:t>ITEP</w:t>
      </w:r>
      <w:r w:rsidR="006B6A7E" w:rsidRPr="00433F90">
        <w:rPr>
          <w:rFonts w:ascii="Times New Roman" w:hAnsi="Times New Roman" w:cs="Times New Roman"/>
          <w:sz w:val="24"/>
          <w:szCs w:val="24"/>
          <w:lang w:val="en-US"/>
        </w:rPr>
        <w:t xml:space="preserve"> </w:t>
      </w:r>
      <w:r w:rsidRPr="00433F90">
        <w:rPr>
          <w:rFonts w:ascii="Times New Roman" w:hAnsi="Times New Roman" w:cs="Times New Roman"/>
          <w:sz w:val="24"/>
          <w:szCs w:val="24"/>
          <w:lang w:val="en-US"/>
        </w:rPr>
        <w:t>will submit full design documentation, material certificates, tests and</w:t>
      </w:r>
      <w:r>
        <w:rPr>
          <w:rFonts w:ascii="Times New Roman" w:hAnsi="Times New Roman" w:cs="Times New Roman"/>
          <w:sz w:val="24"/>
          <w:szCs w:val="24"/>
          <w:lang w:val="en-US"/>
        </w:rPr>
        <w:t xml:space="preserve"> </w:t>
      </w:r>
      <w:r w:rsidRPr="00433F90">
        <w:rPr>
          <w:rFonts w:ascii="Times New Roman" w:hAnsi="Times New Roman" w:cs="Times New Roman"/>
          <w:sz w:val="24"/>
          <w:szCs w:val="24"/>
          <w:lang w:val="en-US"/>
        </w:rPr>
        <w:t>measurements protocols, manufacturing and assembly documentation, information regarding</w:t>
      </w:r>
      <w:r>
        <w:rPr>
          <w:rFonts w:ascii="Times New Roman" w:hAnsi="Times New Roman" w:cs="Times New Roman"/>
          <w:sz w:val="24"/>
          <w:szCs w:val="24"/>
          <w:lang w:val="en-US"/>
        </w:rPr>
        <w:t xml:space="preserve"> </w:t>
      </w:r>
      <w:r w:rsidRPr="00433F90">
        <w:rPr>
          <w:rFonts w:ascii="Times New Roman" w:hAnsi="Times New Roman" w:cs="Times New Roman"/>
          <w:sz w:val="24"/>
          <w:szCs w:val="24"/>
          <w:lang w:val="en-US"/>
        </w:rPr>
        <w:t xml:space="preserve">special handling requirements together with delivery of </w:t>
      </w:r>
      <w:r w:rsidR="006B6A7E">
        <w:rPr>
          <w:rFonts w:ascii="Times New Roman" w:hAnsi="Times New Roman" w:cs="Times New Roman"/>
          <w:sz w:val="24"/>
          <w:szCs w:val="24"/>
          <w:lang w:val="en-US"/>
        </w:rPr>
        <w:t>schottky pickup</w:t>
      </w:r>
      <w:r w:rsidRPr="00433F90">
        <w:rPr>
          <w:rFonts w:ascii="Times New Roman" w:hAnsi="Times New Roman" w:cs="Times New Roman"/>
          <w:sz w:val="24"/>
          <w:szCs w:val="24"/>
          <w:lang w:val="en-US"/>
        </w:rPr>
        <w:t xml:space="preserve"> to the FAIR</w:t>
      </w:r>
      <w:r>
        <w:rPr>
          <w:rFonts w:ascii="Times New Roman" w:hAnsi="Times New Roman" w:cs="Times New Roman"/>
          <w:sz w:val="24"/>
          <w:szCs w:val="24"/>
          <w:lang w:val="en-US"/>
        </w:rPr>
        <w:t xml:space="preserve"> </w:t>
      </w:r>
      <w:r w:rsidRPr="00433F90">
        <w:rPr>
          <w:rFonts w:ascii="Times New Roman" w:hAnsi="Times New Roman" w:cs="Times New Roman"/>
          <w:sz w:val="24"/>
          <w:szCs w:val="24"/>
          <w:lang w:val="en-US"/>
        </w:rPr>
        <w:t xml:space="preserve">GmbH. </w:t>
      </w:r>
      <w:r w:rsidR="006B6A7E">
        <w:rPr>
          <w:rFonts w:ascii="Times New Roman" w:hAnsi="Times New Roman" w:cs="Times New Roman"/>
          <w:sz w:val="24"/>
          <w:szCs w:val="24"/>
          <w:lang w:val="en-US"/>
        </w:rPr>
        <w:t>ITEP</w:t>
      </w:r>
      <w:r w:rsidR="006B6A7E" w:rsidRPr="00433F90">
        <w:rPr>
          <w:rFonts w:ascii="Times New Roman" w:hAnsi="Times New Roman" w:cs="Times New Roman"/>
          <w:sz w:val="24"/>
          <w:szCs w:val="24"/>
          <w:lang w:val="en-US"/>
        </w:rPr>
        <w:t xml:space="preserve"> </w:t>
      </w:r>
      <w:r w:rsidRPr="00433F90">
        <w:rPr>
          <w:rFonts w:ascii="Times New Roman" w:hAnsi="Times New Roman" w:cs="Times New Roman"/>
          <w:sz w:val="24"/>
          <w:szCs w:val="24"/>
          <w:lang w:val="en-US"/>
        </w:rPr>
        <w:t>will immediate inform FAIR about any conditions which can cause parameters</w:t>
      </w:r>
      <w:r>
        <w:rPr>
          <w:rFonts w:ascii="Times New Roman" w:hAnsi="Times New Roman" w:cs="Times New Roman"/>
          <w:sz w:val="24"/>
          <w:szCs w:val="24"/>
          <w:lang w:val="en-US"/>
        </w:rPr>
        <w:t xml:space="preserve"> </w:t>
      </w:r>
      <w:r w:rsidRPr="00433F90">
        <w:rPr>
          <w:rFonts w:ascii="Times New Roman" w:hAnsi="Times New Roman" w:cs="Times New Roman"/>
          <w:sz w:val="24"/>
          <w:szCs w:val="24"/>
          <w:lang w:val="en-US"/>
        </w:rPr>
        <w:t>or schedule changes. All the changes shall be agreed with FAIR in accordance with changes</w:t>
      </w:r>
      <w:r>
        <w:rPr>
          <w:rFonts w:ascii="Times New Roman" w:hAnsi="Times New Roman" w:cs="Times New Roman"/>
          <w:sz w:val="24"/>
          <w:szCs w:val="24"/>
          <w:lang w:val="en-US"/>
        </w:rPr>
        <w:t xml:space="preserve"> </w:t>
      </w:r>
      <w:r w:rsidRPr="00433F90">
        <w:rPr>
          <w:rFonts w:ascii="Times New Roman" w:hAnsi="Times New Roman" w:cs="Times New Roman"/>
          <w:sz w:val="24"/>
          <w:szCs w:val="24"/>
          <w:lang w:val="en-US"/>
        </w:rPr>
        <w:t>control order.</w:t>
      </w:r>
    </w:p>
    <w:p w14:paraId="76314E10" w14:textId="65E8C725" w:rsidR="00FB49C6" w:rsidRPr="003C0F18" w:rsidRDefault="00FB49C6">
      <w:pPr>
        <w:rPr>
          <w:rFonts w:ascii="Times New Roman" w:hAnsi="Times New Roman" w:cs="Times New Roman"/>
          <w:b/>
          <w:sz w:val="24"/>
          <w:szCs w:val="24"/>
          <w:lang w:val="en-US"/>
        </w:rPr>
      </w:pPr>
      <w:r w:rsidRPr="003C0F18">
        <w:rPr>
          <w:rFonts w:ascii="Times New Roman" w:hAnsi="Times New Roman" w:cs="Times New Roman"/>
          <w:b/>
          <w:sz w:val="24"/>
          <w:szCs w:val="24"/>
          <w:lang w:val="en-US"/>
        </w:rPr>
        <w:lastRenderedPageBreak/>
        <w:t>Ways of preservation of records</w:t>
      </w:r>
    </w:p>
    <w:p w14:paraId="1C160E39" w14:textId="5938A302" w:rsidR="00FB49C6" w:rsidRDefault="006B6A7E" w:rsidP="00BE03FB">
      <w:pPr>
        <w:jc w:val="both"/>
        <w:rPr>
          <w:rFonts w:ascii="Times New Roman" w:hAnsi="Times New Roman" w:cs="Times New Roman"/>
          <w:sz w:val="24"/>
          <w:szCs w:val="24"/>
          <w:lang w:val="en-US"/>
        </w:rPr>
      </w:pPr>
      <w:r w:rsidRPr="006B6A7E">
        <w:rPr>
          <w:rFonts w:ascii="Times New Roman" w:hAnsi="Times New Roman" w:cs="Times New Roman"/>
          <w:sz w:val="24"/>
          <w:szCs w:val="24"/>
          <w:lang w:val="en-US"/>
        </w:rPr>
        <w:t>Documentation is a part of the deliverables required according to the Collaboration Contract.</w:t>
      </w:r>
      <w:r>
        <w:rPr>
          <w:rFonts w:ascii="Times New Roman" w:hAnsi="Times New Roman" w:cs="Times New Roman"/>
          <w:sz w:val="24"/>
          <w:szCs w:val="24"/>
          <w:lang w:val="en-US"/>
        </w:rPr>
        <w:t xml:space="preserve"> </w:t>
      </w:r>
      <w:r w:rsidRPr="006B6A7E">
        <w:rPr>
          <w:rFonts w:ascii="Times New Roman" w:hAnsi="Times New Roman" w:cs="Times New Roman"/>
          <w:sz w:val="24"/>
          <w:szCs w:val="24"/>
          <w:lang w:val="en-US"/>
        </w:rPr>
        <w:t>The language to be used in all documents is English. Documents will be submitted to the FAIR</w:t>
      </w:r>
      <w:r>
        <w:rPr>
          <w:rFonts w:ascii="Times New Roman" w:hAnsi="Times New Roman" w:cs="Times New Roman"/>
          <w:sz w:val="24"/>
          <w:szCs w:val="24"/>
          <w:lang w:val="en-US"/>
        </w:rPr>
        <w:t xml:space="preserve"> </w:t>
      </w:r>
      <w:r w:rsidRPr="006B6A7E">
        <w:rPr>
          <w:rFonts w:ascii="Times New Roman" w:hAnsi="Times New Roman" w:cs="Times New Roman"/>
          <w:sz w:val="24"/>
          <w:szCs w:val="24"/>
          <w:lang w:val="en-US"/>
        </w:rPr>
        <w:t>GmbH in electronic form. The Engineering Data Management Systems (EDMS) will be used</w:t>
      </w:r>
      <w:r>
        <w:rPr>
          <w:rFonts w:ascii="Times New Roman" w:hAnsi="Times New Roman" w:cs="Times New Roman"/>
          <w:sz w:val="24"/>
          <w:szCs w:val="24"/>
          <w:lang w:val="en-US"/>
        </w:rPr>
        <w:t xml:space="preserve"> </w:t>
      </w:r>
      <w:r w:rsidRPr="006B6A7E">
        <w:rPr>
          <w:rFonts w:ascii="Times New Roman" w:hAnsi="Times New Roman" w:cs="Times New Roman"/>
          <w:sz w:val="24"/>
          <w:szCs w:val="24"/>
          <w:lang w:val="en-US"/>
        </w:rPr>
        <w:t xml:space="preserve">for all technical documents relevant to </w:t>
      </w:r>
      <w:r>
        <w:rPr>
          <w:rFonts w:ascii="Times New Roman" w:hAnsi="Times New Roman" w:cs="Times New Roman"/>
          <w:sz w:val="24"/>
          <w:szCs w:val="24"/>
          <w:lang w:val="en-US"/>
        </w:rPr>
        <w:t>ITEP</w:t>
      </w:r>
      <w:r w:rsidRPr="00433F90">
        <w:rPr>
          <w:rFonts w:ascii="Times New Roman" w:hAnsi="Times New Roman" w:cs="Times New Roman"/>
          <w:sz w:val="24"/>
          <w:szCs w:val="24"/>
          <w:lang w:val="en-US"/>
        </w:rPr>
        <w:t xml:space="preserve"> </w:t>
      </w:r>
      <w:r w:rsidRPr="006B6A7E">
        <w:rPr>
          <w:rFonts w:ascii="Times New Roman" w:hAnsi="Times New Roman" w:cs="Times New Roman"/>
          <w:sz w:val="24"/>
          <w:szCs w:val="24"/>
          <w:lang w:val="en-US"/>
        </w:rPr>
        <w:t>contribution. Released and approved documents</w:t>
      </w:r>
      <w:r>
        <w:rPr>
          <w:rFonts w:ascii="Times New Roman" w:hAnsi="Times New Roman" w:cs="Times New Roman"/>
          <w:sz w:val="24"/>
          <w:szCs w:val="24"/>
          <w:lang w:val="en-US"/>
        </w:rPr>
        <w:t xml:space="preserve"> </w:t>
      </w:r>
      <w:r w:rsidRPr="006B6A7E">
        <w:rPr>
          <w:rFonts w:ascii="Times New Roman" w:hAnsi="Times New Roman" w:cs="Times New Roman"/>
          <w:sz w:val="24"/>
          <w:szCs w:val="24"/>
          <w:lang w:val="en-US"/>
        </w:rPr>
        <w:t xml:space="preserve">are binding for both Parties. </w:t>
      </w:r>
      <w:r>
        <w:rPr>
          <w:rFonts w:ascii="Times New Roman" w:hAnsi="Times New Roman" w:cs="Times New Roman"/>
          <w:sz w:val="24"/>
          <w:szCs w:val="24"/>
          <w:lang w:val="en-US"/>
        </w:rPr>
        <w:t>ITEP</w:t>
      </w:r>
      <w:r w:rsidRPr="00433F90">
        <w:rPr>
          <w:rFonts w:ascii="Times New Roman" w:hAnsi="Times New Roman" w:cs="Times New Roman"/>
          <w:sz w:val="24"/>
          <w:szCs w:val="24"/>
          <w:lang w:val="en-US"/>
        </w:rPr>
        <w:t xml:space="preserve"> </w:t>
      </w:r>
      <w:r w:rsidRPr="006B6A7E">
        <w:rPr>
          <w:rFonts w:ascii="Times New Roman" w:hAnsi="Times New Roman" w:cs="Times New Roman"/>
          <w:sz w:val="24"/>
          <w:szCs w:val="24"/>
          <w:lang w:val="en-US"/>
        </w:rPr>
        <w:t>personnel is responsible for uploading and releasing the</w:t>
      </w:r>
      <w:r>
        <w:rPr>
          <w:rFonts w:ascii="Times New Roman" w:hAnsi="Times New Roman" w:cs="Times New Roman"/>
          <w:sz w:val="24"/>
          <w:szCs w:val="24"/>
          <w:lang w:val="en-US"/>
        </w:rPr>
        <w:t xml:space="preserve"> </w:t>
      </w:r>
      <w:r w:rsidRPr="006B6A7E">
        <w:rPr>
          <w:rFonts w:ascii="Times New Roman" w:hAnsi="Times New Roman" w:cs="Times New Roman"/>
          <w:sz w:val="24"/>
          <w:szCs w:val="24"/>
          <w:lang w:val="en-US"/>
        </w:rPr>
        <w:t xml:space="preserve">documents in the EDMS. Relevant access rights will be given to the </w:t>
      </w:r>
      <w:r>
        <w:rPr>
          <w:rFonts w:ascii="Times New Roman" w:hAnsi="Times New Roman" w:cs="Times New Roman"/>
          <w:sz w:val="24"/>
          <w:szCs w:val="24"/>
          <w:lang w:val="en-US"/>
        </w:rPr>
        <w:t>ITEP</w:t>
      </w:r>
      <w:r w:rsidRPr="00433F90">
        <w:rPr>
          <w:rFonts w:ascii="Times New Roman" w:hAnsi="Times New Roman" w:cs="Times New Roman"/>
          <w:sz w:val="24"/>
          <w:szCs w:val="24"/>
          <w:lang w:val="en-US"/>
        </w:rPr>
        <w:t xml:space="preserve"> </w:t>
      </w:r>
      <w:r w:rsidRPr="006B6A7E">
        <w:rPr>
          <w:rFonts w:ascii="Times New Roman" w:hAnsi="Times New Roman" w:cs="Times New Roman"/>
          <w:sz w:val="24"/>
          <w:szCs w:val="24"/>
          <w:lang w:val="en-US"/>
        </w:rPr>
        <w:t>responsible</w:t>
      </w:r>
      <w:r>
        <w:rPr>
          <w:rFonts w:ascii="Times New Roman" w:hAnsi="Times New Roman" w:cs="Times New Roman"/>
          <w:sz w:val="24"/>
          <w:szCs w:val="24"/>
          <w:lang w:val="en-US"/>
        </w:rPr>
        <w:t xml:space="preserve"> </w:t>
      </w:r>
      <w:r w:rsidRPr="006B6A7E">
        <w:rPr>
          <w:rFonts w:ascii="Times New Roman" w:hAnsi="Times New Roman" w:cs="Times New Roman"/>
          <w:sz w:val="24"/>
          <w:szCs w:val="24"/>
          <w:lang w:val="en-US"/>
        </w:rPr>
        <w:t>personnel.</w:t>
      </w:r>
    </w:p>
    <w:p w14:paraId="21034A61" w14:textId="13E7CEB5" w:rsidR="006B6A7E" w:rsidRPr="003C0F18" w:rsidRDefault="006B6A7E" w:rsidP="003C0F18">
      <w:pPr>
        <w:pStyle w:val="a4"/>
        <w:numPr>
          <w:ilvl w:val="0"/>
          <w:numId w:val="3"/>
        </w:numPr>
        <w:ind w:left="0" w:firstLine="0"/>
        <w:contextualSpacing w:val="0"/>
        <w:rPr>
          <w:rFonts w:ascii="Times New Roman" w:hAnsi="Times New Roman" w:cs="Times New Roman"/>
          <w:b/>
          <w:sz w:val="28"/>
          <w:szCs w:val="28"/>
          <w:lang w:val="en-US"/>
        </w:rPr>
      </w:pPr>
      <w:r w:rsidRPr="003C0F18">
        <w:rPr>
          <w:rFonts w:ascii="Times New Roman" w:hAnsi="Times New Roman" w:cs="Times New Roman"/>
          <w:b/>
          <w:sz w:val="28"/>
          <w:szCs w:val="28"/>
          <w:lang w:val="en-US"/>
        </w:rPr>
        <w:t>Control of Non-Conformity of Products</w:t>
      </w:r>
    </w:p>
    <w:p w14:paraId="6252AD7A" w14:textId="6685CFC9" w:rsidR="00FB49C6" w:rsidRPr="003C0F18" w:rsidRDefault="006B6A7E" w:rsidP="006B6A7E">
      <w:pPr>
        <w:rPr>
          <w:rFonts w:ascii="Times New Roman" w:hAnsi="Times New Roman" w:cs="Times New Roman"/>
          <w:b/>
          <w:sz w:val="24"/>
          <w:szCs w:val="24"/>
          <w:lang w:val="en-US"/>
        </w:rPr>
      </w:pPr>
      <w:r w:rsidRPr="003C0F18">
        <w:rPr>
          <w:rFonts w:ascii="Times New Roman" w:hAnsi="Times New Roman" w:cs="Times New Roman"/>
          <w:b/>
          <w:sz w:val="24"/>
          <w:szCs w:val="24"/>
          <w:lang w:val="en-US"/>
        </w:rPr>
        <w:t>Immediate actions on defective products or product not suitable for its final functionality</w:t>
      </w:r>
    </w:p>
    <w:p w14:paraId="61A0A434" w14:textId="57D827AB" w:rsidR="006B6A7E" w:rsidRDefault="006B6A7E" w:rsidP="00BE03FB">
      <w:pPr>
        <w:jc w:val="both"/>
        <w:rPr>
          <w:rFonts w:ascii="Times New Roman" w:hAnsi="Times New Roman" w:cs="Times New Roman"/>
          <w:sz w:val="24"/>
          <w:szCs w:val="24"/>
          <w:lang w:val="en-US"/>
        </w:rPr>
      </w:pPr>
      <w:r w:rsidRPr="006B6A7E">
        <w:rPr>
          <w:rFonts w:ascii="Times New Roman" w:hAnsi="Times New Roman" w:cs="Times New Roman"/>
          <w:sz w:val="24"/>
          <w:szCs w:val="24"/>
          <w:lang w:val="en-US"/>
        </w:rPr>
        <w:t>The non-conforming products shall be marked to prevent their undeliberate usage or delivery.</w:t>
      </w:r>
      <w:r>
        <w:rPr>
          <w:rFonts w:ascii="Times New Roman" w:hAnsi="Times New Roman" w:cs="Times New Roman"/>
          <w:sz w:val="24"/>
          <w:szCs w:val="24"/>
          <w:lang w:val="en-US"/>
        </w:rPr>
        <w:t xml:space="preserve"> </w:t>
      </w:r>
      <w:r w:rsidRPr="006B6A7E">
        <w:rPr>
          <w:rFonts w:ascii="Times New Roman" w:hAnsi="Times New Roman" w:cs="Times New Roman"/>
          <w:sz w:val="24"/>
          <w:szCs w:val="24"/>
          <w:lang w:val="en-US"/>
        </w:rPr>
        <w:t>When detected a non-conforming product shall be:</w:t>
      </w:r>
    </w:p>
    <w:p w14:paraId="1A769FA5" w14:textId="6F5EBF05" w:rsidR="006B6A7E" w:rsidRDefault="006B6A7E" w:rsidP="006B6A7E">
      <w:pPr>
        <w:pStyle w:val="a4"/>
        <w:numPr>
          <w:ilvl w:val="0"/>
          <w:numId w:val="19"/>
        </w:numPr>
        <w:rPr>
          <w:rFonts w:ascii="Times New Roman" w:hAnsi="Times New Roman" w:cs="Times New Roman"/>
          <w:sz w:val="24"/>
          <w:szCs w:val="24"/>
          <w:lang w:val="en-US"/>
        </w:rPr>
      </w:pPr>
      <w:r w:rsidRPr="006B6A7E">
        <w:rPr>
          <w:rFonts w:ascii="Times New Roman" w:hAnsi="Times New Roman" w:cs="Times New Roman"/>
          <w:sz w:val="24"/>
          <w:szCs w:val="24"/>
          <w:lang w:val="en-US"/>
        </w:rPr>
        <w:t>withdrawn from a production process;</w:t>
      </w:r>
    </w:p>
    <w:p w14:paraId="20D307AC" w14:textId="52544163" w:rsidR="006B6A7E" w:rsidRDefault="006B6A7E" w:rsidP="006B6A7E">
      <w:pPr>
        <w:pStyle w:val="a4"/>
        <w:numPr>
          <w:ilvl w:val="0"/>
          <w:numId w:val="19"/>
        </w:numPr>
        <w:rPr>
          <w:rFonts w:ascii="Times New Roman" w:hAnsi="Times New Roman" w:cs="Times New Roman"/>
          <w:sz w:val="24"/>
          <w:szCs w:val="24"/>
          <w:lang w:val="en-US"/>
        </w:rPr>
      </w:pPr>
      <w:r w:rsidRPr="006B6A7E">
        <w:rPr>
          <w:rFonts w:ascii="Times New Roman" w:hAnsi="Times New Roman" w:cs="Times New Roman"/>
          <w:sz w:val="24"/>
          <w:szCs w:val="24"/>
          <w:lang w:val="en-US"/>
        </w:rPr>
        <w:t>recorded in the documents;</w:t>
      </w:r>
    </w:p>
    <w:p w14:paraId="055D5E6A" w14:textId="4A6566FA" w:rsidR="006B6A7E" w:rsidRDefault="006B6A7E" w:rsidP="006B6A7E">
      <w:pPr>
        <w:pStyle w:val="a4"/>
        <w:numPr>
          <w:ilvl w:val="0"/>
          <w:numId w:val="19"/>
        </w:numPr>
        <w:rPr>
          <w:rFonts w:ascii="Times New Roman" w:hAnsi="Times New Roman" w:cs="Times New Roman"/>
          <w:sz w:val="24"/>
          <w:szCs w:val="24"/>
          <w:lang w:val="en-US"/>
        </w:rPr>
      </w:pPr>
      <w:r w:rsidRPr="006B6A7E">
        <w:rPr>
          <w:rFonts w:ascii="Times New Roman" w:hAnsi="Times New Roman" w:cs="Times New Roman"/>
          <w:sz w:val="24"/>
          <w:szCs w:val="24"/>
          <w:lang w:val="en-US"/>
        </w:rPr>
        <w:t>identified;</w:t>
      </w:r>
    </w:p>
    <w:p w14:paraId="2F2C5DFD" w14:textId="25AC7351" w:rsidR="006B6A7E" w:rsidRDefault="006B6A7E" w:rsidP="006B6A7E">
      <w:pPr>
        <w:pStyle w:val="a4"/>
        <w:numPr>
          <w:ilvl w:val="0"/>
          <w:numId w:val="19"/>
        </w:numPr>
        <w:rPr>
          <w:rFonts w:ascii="Times New Roman" w:hAnsi="Times New Roman" w:cs="Times New Roman"/>
          <w:sz w:val="24"/>
          <w:szCs w:val="24"/>
          <w:lang w:val="en-US"/>
        </w:rPr>
      </w:pPr>
      <w:r w:rsidRPr="006B6A7E">
        <w:rPr>
          <w:rFonts w:ascii="Times New Roman" w:hAnsi="Times New Roman" w:cs="Times New Roman"/>
          <w:sz w:val="24"/>
          <w:szCs w:val="24"/>
          <w:lang w:val="en-US"/>
        </w:rPr>
        <w:t>isolated;</w:t>
      </w:r>
    </w:p>
    <w:p w14:paraId="63D0AAA3" w14:textId="6D1586A4" w:rsidR="006B6A7E" w:rsidRDefault="006B6A7E" w:rsidP="006B6A7E">
      <w:pPr>
        <w:pStyle w:val="a4"/>
        <w:numPr>
          <w:ilvl w:val="0"/>
          <w:numId w:val="19"/>
        </w:numPr>
        <w:rPr>
          <w:rFonts w:ascii="Times New Roman" w:hAnsi="Times New Roman" w:cs="Times New Roman"/>
          <w:sz w:val="24"/>
          <w:szCs w:val="24"/>
          <w:lang w:val="en-US"/>
        </w:rPr>
      </w:pPr>
      <w:r w:rsidRPr="006B6A7E">
        <w:rPr>
          <w:rFonts w:ascii="Times New Roman" w:hAnsi="Times New Roman" w:cs="Times New Roman"/>
          <w:sz w:val="24"/>
          <w:szCs w:val="24"/>
          <w:lang w:val="en-US"/>
        </w:rPr>
        <w:t>examined;</w:t>
      </w:r>
    </w:p>
    <w:p w14:paraId="6DDB2C33" w14:textId="475E6513" w:rsidR="006B6A7E" w:rsidRDefault="006B6A7E" w:rsidP="006B6A7E">
      <w:pPr>
        <w:pStyle w:val="a4"/>
        <w:numPr>
          <w:ilvl w:val="0"/>
          <w:numId w:val="19"/>
        </w:numPr>
        <w:rPr>
          <w:rFonts w:ascii="Times New Roman" w:hAnsi="Times New Roman" w:cs="Times New Roman"/>
          <w:sz w:val="24"/>
          <w:szCs w:val="24"/>
          <w:lang w:val="en-US"/>
        </w:rPr>
      </w:pPr>
      <w:r w:rsidRPr="006B6A7E">
        <w:rPr>
          <w:rFonts w:ascii="Times New Roman" w:hAnsi="Times New Roman" w:cs="Times New Roman"/>
          <w:sz w:val="24"/>
          <w:szCs w:val="24"/>
          <w:lang w:val="en-US"/>
        </w:rPr>
        <w:t>registered and stored;</w:t>
      </w:r>
    </w:p>
    <w:p w14:paraId="0B5873A1" w14:textId="404D0FF5" w:rsidR="006B6A7E" w:rsidRDefault="006B6A7E" w:rsidP="00BE03FB">
      <w:pPr>
        <w:pStyle w:val="a4"/>
        <w:numPr>
          <w:ilvl w:val="0"/>
          <w:numId w:val="19"/>
        </w:numPr>
        <w:jc w:val="both"/>
        <w:rPr>
          <w:rFonts w:ascii="Times New Roman" w:hAnsi="Times New Roman" w:cs="Times New Roman"/>
          <w:sz w:val="24"/>
          <w:szCs w:val="24"/>
          <w:lang w:val="en-US"/>
        </w:rPr>
      </w:pPr>
      <w:r w:rsidRPr="006B6A7E">
        <w:rPr>
          <w:rFonts w:ascii="Times New Roman" w:hAnsi="Times New Roman" w:cs="Times New Roman"/>
          <w:sz w:val="24"/>
          <w:szCs w:val="24"/>
          <w:lang w:val="en-US"/>
        </w:rPr>
        <w:t>modified, repaired, degraded, utilized, used according to the authorization for deviation or used for other purposes, sent back to the supplier in case of non-conformances detected in purchased products.</w:t>
      </w:r>
    </w:p>
    <w:p w14:paraId="6394A503" w14:textId="7866CCF2" w:rsidR="006B6A7E" w:rsidRDefault="00DE44D7" w:rsidP="003C0F18">
      <w:pPr>
        <w:jc w:val="both"/>
        <w:rPr>
          <w:rFonts w:ascii="Times New Roman" w:hAnsi="Times New Roman" w:cs="Times New Roman"/>
          <w:sz w:val="24"/>
          <w:szCs w:val="24"/>
          <w:lang w:val="en-US"/>
        </w:rPr>
      </w:pPr>
      <w:r w:rsidRPr="003C0F18">
        <w:rPr>
          <w:rFonts w:ascii="TimesNewRomanPS-ItalicMT" w:hAnsi="TimesNewRomanPS-ItalicMT" w:cs="TimesNewRomanPS-ItalicMT"/>
          <w:i/>
          <w:iCs/>
          <w:sz w:val="24"/>
          <w:szCs w:val="24"/>
          <w:lang w:val="en-US"/>
        </w:rPr>
        <w:t>Control of Nonconforming Product</w:t>
      </w:r>
      <w:r>
        <w:rPr>
          <w:rFonts w:ascii="TimesNewRomanPS-ItalicMT" w:hAnsi="TimesNewRomanPS-ItalicMT" w:cs="TimesNewRomanPS-ItalicMT"/>
          <w:i/>
          <w:iCs/>
          <w:sz w:val="24"/>
          <w:szCs w:val="24"/>
          <w:lang w:val="en-US"/>
        </w:rPr>
        <w:t xml:space="preserve"> </w:t>
      </w:r>
      <w:r>
        <w:rPr>
          <w:rFonts w:ascii="TimesNewRomanPS-ItalicMT" w:hAnsi="TimesNewRomanPS-ItalicMT" w:cs="TimesNewRomanPS-ItalicMT"/>
          <w:i/>
          <w:iCs/>
          <w:sz w:val="24"/>
          <w:szCs w:val="24"/>
        </w:rPr>
        <w:t>СТО</w:t>
      </w:r>
      <w:r w:rsidRPr="003C0F18">
        <w:rPr>
          <w:rFonts w:ascii="TimesNewRomanPS-ItalicMT" w:hAnsi="TimesNewRomanPS-ItalicMT" w:cs="TimesNewRomanPS-ItalicMT"/>
          <w:i/>
          <w:iCs/>
          <w:sz w:val="24"/>
          <w:szCs w:val="24"/>
          <w:lang w:val="en-US"/>
        </w:rPr>
        <w:t xml:space="preserve"> </w:t>
      </w:r>
      <w:r>
        <w:rPr>
          <w:rFonts w:ascii="TimesNewRomanPS-ItalicMT" w:hAnsi="TimesNewRomanPS-ItalicMT" w:cs="TimesNewRomanPS-ItalicMT"/>
          <w:i/>
          <w:iCs/>
          <w:sz w:val="24"/>
          <w:szCs w:val="24"/>
        </w:rPr>
        <w:t>СМК</w:t>
      </w:r>
      <w:r>
        <w:rPr>
          <w:rFonts w:ascii="TimesNewRomanPS-ItalicMT" w:hAnsi="TimesNewRomanPS-ItalicMT" w:cs="TimesNewRomanPS-ItalicMT"/>
          <w:i/>
          <w:iCs/>
          <w:sz w:val="24"/>
          <w:szCs w:val="24"/>
          <w:lang w:val="en-US"/>
        </w:rPr>
        <w:t xml:space="preserve"> 8.3-2013</w:t>
      </w:r>
      <w:r w:rsidR="006B6A7E" w:rsidRPr="006B6A7E">
        <w:rPr>
          <w:rFonts w:ascii="Times New Roman" w:hAnsi="Times New Roman" w:cs="Times New Roman"/>
          <w:sz w:val="24"/>
          <w:szCs w:val="24"/>
          <w:lang w:val="en-US"/>
        </w:rPr>
        <w:t xml:space="preserve"> specifies the procedure of nonconforming</w:t>
      </w:r>
      <w:r w:rsidR="006B6A7E">
        <w:rPr>
          <w:rFonts w:ascii="Times New Roman" w:hAnsi="Times New Roman" w:cs="Times New Roman"/>
          <w:sz w:val="24"/>
          <w:szCs w:val="24"/>
          <w:lang w:val="en-US"/>
        </w:rPr>
        <w:t xml:space="preserve"> </w:t>
      </w:r>
      <w:r w:rsidR="006B6A7E" w:rsidRPr="006B6A7E">
        <w:rPr>
          <w:rFonts w:ascii="Times New Roman" w:hAnsi="Times New Roman" w:cs="Times New Roman"/>
          <w:sz w:val="24"/>
          <w:szCs w:val="24"/>
          <w:lang w:val="en-US"/>
        </w:rPr>
        <w:t>product management as well as officials’ responsibilities and authorities to deal</w:t>
      </w:r>
      <w:r w:rsidR="006B6A7E">
        <w:rPr>
          <w:rFonts w:ascii="Times New Roman" w:hAnsi="Times New Roman" w:cs="Times New Roman"/>
          <w:sz w:val="24"/>
          <w:szCs w:val="24"/>
          <w:lang w:val="en-US"/>
        </w:rPr>
        <w:t xml:space="preserve"> </w:t>
      </w:r>
      <w:r w:rsidR="006B6A7E" w:rsidRPr="006B6A7E">
        <w:rPr>
          <w:rFonts w:ascii="Times New Roman" w:hAnsi="Times New Roman" w:cs="Times New Roman"/>
          <w:sz w:val="24"/>
          <w:szCs w:val="24"/>
          <w:lang w:val="en-US"/>
        </w:rPr>
        <w:t>with non-conforming products. After detection of the non-conforming product a non</w:t>
      </w:r>
      <w:r w:rsidR="007E6332">
        <w:rPr>
          <w:rFonts w:ascii="Times New Roman" w:hAnsi="Times New Roman" w:cs="Times New Roman"/>
          <w:sz w:val="24"/>
          <w:szCs w:val="24"/>
          <w:lang w:val="en-US"/>
        </w:rPr>
        <w:t>-</w:t>
      </w:r>
      <w:r w:rsidR="007E6332" w:rsidRPr="007E6332">
        <w:rPr>
          <w:rFonts w:ascii="Times New Roman" w:hAnsi="Times New Roman" w:cs="Times New Roman"/>
          <w:sz w:val="24"/>
          <w:szCs w:val="24"/>
          <w:lang w:val="en-US"/>
        </w:rPr>
        <w:t>conformance report shall be issued and registered in the non-conformance report register by</w:t>
      </w:r>
      <w:r w:rsidR="00834AE9">
        <w:rPr>
          <w:rFonts w:ascii="Times New Roman" w:hAnsi="Times New Roman" w:cs="Times New Roman"/>
          <w:sz w:val="24"/>
          <w:szCs w:val="24"/>
          <w:lang w:val="en-US"/>
        </w:rPr>
        <w:t xml:space="preserve"> </w:t>
      </w:r>
      <w:r w:rsidR="007E6332" w:rsidRPr="007E6332">
        <w:rPr>
          <w:rFonts w:ascii="Times New Roman" w:hAnsi="Times New Roman" w:cs="Times New Roman"/>
          <w:sz w:val="24"/>
          <w:szCs w:val="24"/>
          <w:lang w:val="en-US"/>
        </w:rPr>
        <w:t>work shop specialists.</w:t>
      </w:r>
    </w:p>
    <w:p w14:paraId="3D14B757" w14:textId="27DB1C32" w:rsidR="00834AE9" w:rsidRDefault="00834AE9" w:rsidP="003C0F18">
      <w:p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When detected the non-conforming product shall be identified with a tag or a label and isolated</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in a special room where non-conforming product preservation is in accordance with the</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technical documentation requirements and where the possibility of product unauthorized use is</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ruled out.</w:t>
      </w:r>
    </w:p>
    <w:p w14:paraId="698BC978" w14:textId="4BD5E0E0" w:rsidR="00834AE9" w:rsidRDefault="00834AE9" w:rsidP="00BE03FB">
      <w:pPr>
        <w:jc w:val="both"/>
        <w:rPr>
          <w:rFonts w:ascii="Times New Roman" w:hAnsi="Times New Roman" w:cs="Times New Roman"/>
          <w:sz w:val="24"/>
          <w:szCs w:val="24"/>
          <w:lang w:val="en-US"/>
        </w:rPr>
      </w:pPr>
      <w:r>
        <w:rPr>
          <w:rFonts w:ascii="Times New Roman" w:hAnsi="Times New Roman" w:cs="Times New Roman"/>
          <w:sz w:val="24"/>
          <w:szCs w:val="24"/>
          <w:lang w:val="en-US"/>
        </w:rPr>
        <w:t>ITEP</w:t>
      </w:r>
      <w:r w:rsidRPr="00433F90">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shall inform the FAIR GmbH within the period of two (2) working days of the detection</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of a non-conformance. The way of informing is the non-conformance report which shall be</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completed up to the column for approval of decision concerning the non-conformance and sent</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by email or fax to the Technical Coordinator. The treatment of the non-conformance shall</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follow the standard process established at the FAIR GmbH. All further actions which are taken</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according to the decision shall be recorded in the non-conformance report.</w:t>
      </w:r>
    </w:p>
    <w:p w14:paraId="14172EDA" w14:textId="415C3235" w:rsidR="00834AE9" w:rsidRDefault="00834AE9" w:rsidP="00BE03FB">
      <w:p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If the non-conforming products have been modified or repaired they shall be checked once</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again, and this check shall be recorded in the non-conformance report as well.</w:t>
      </w:r>
    </w:p>
    <w:p w14:paraId="708849FE" w14:textId="1729EBE4" w:rsidR="00834AE9" w:rsidRDefault="00834AE9" w:rsidP="00BE03FB">
      <w:p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The procedure of cooperation in case of detecting non-conformances during the product input</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tests by the FAIR GmbH is stipulated by the requirements of the Collaboration Contract.</w:t>
      </w:r>
    </w:p>
    <w:p w14:paraId="01A4730E" w14:textId="24F0E721" w:rsidR="00834AE9" w:rsidRDefault="00834AE9" w:rsidP="00BE03FB">
      <w:p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lastRenderedPageBreak/>
        <w:t xml:space="preserve">If </w:t>
      </w:r>
      <w:r>
        <w:rPr>
          <w:rFonts w:ascii="Times New Roman" w:hAnsi="Times New Roman" w:cs="Times New Roman"/>
          <w:sz w:val="24"/>
          <w:szCs w:val="24"/>
          <w:lang w:val="en-US"/>
        </w:rPr>
        <w:t>ITEP</w:t>
      </w:r>
      <w:r w:rsidRPr="00433F90">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delivers an equipment of an unsatisfactory quality, it has the obligation to remedy the</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deficiency at its own cost within an agreed time scale.</w:t>
      </w:r>
    </w:p>
    <w:p w14:paraId="6AD16499" w14:textId="703546D1" w:rsidR="00834AE9" w:rsidRDefault="00834AE9" w:rsidP="00BE03FB">
      <w:p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 xml:space="preserve">FAIR shall inform </w:t>
      </w:r>
      <w:r>
        <w:rPr>
          <w:rFonts w:ascii="Times New Roman" w:hAnsi="Times New Roman" w:cs="Times New Roman"/>
          <w:sz w:val="24"/>
          <w:szCs w:val="24"/>
          <w:lang w:val="en-US"/>
        </w:rPr>
        <w:t>ITEP</w:t>
      </w:r>
      <w:r w:rsidRPr="00433F90">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 xml:space="preserve">about detection of any product failure through the fault of </w:t>
      </w:r>
      <w:r>
        <w:rPr>
          <w:rFonts w:ascii="Times New Roman" w:hAnsi="Times New Roman" w:cs="Times New Roman"/>
          <w:sz w:val="24"/>
          <w:szCs w:val="24"/>
          <w:lang w:val="en-US"/>
        </w:rPr>
        <w:t>ITEP</w:t>
      </w:r>
      <w:r w:rsidRPr="00433F90">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during</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the warranty period. The warranty period for the equipment shall start at the day of transfer of</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ownership. The warranty period shall have duration of two (2) years.</w:t>
      </w:r>
    </w:p>
    <w:p w14:paraId="1F32243A" w14:textId="6BD4F3AA" w:rsidR="006B6A7E" w:rsidRPr="003C0F18" w:rsidRDefault="006B6A7E">
      <w:pPr>
        <w:rPr>
          <w:rFonts w:ascii="Times New Roman" w:hAnsi="Times New Roman" w:cs="Times New Roman"/>
          <w:b/>
          <w:sz w:val="24"/>
          <w:szCs w:val="24"/>
          <w:lang w:val="en-US"/>
        </w:rPr>
      </w:pPr>
      <w:r w:rsidRPr="003C0F18">
        <w:rPr>
          <w:rFonts w:ascii="Times New Roman" w:hAnsi="Times New Roman" w:cs="Times New Roman"/>
          <w:b/>
          <w:sz w:val="24"/>
          <w:szCs w:val="24"/>
          <w:lang w:val="en-US"/>
        </w:rPr>
        <w:t>Corrective actions to eliminate the cause of the problem</w:t>
      </w:r>
    </w:p>
    <w:p w14:paraId="00CAC0D7" w14:textId="43153666" w:rsidR="006B6A7E" w:rsidRDefault="00834AE9" w:rsidP="00BE03FB">
      <w:p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The corrective actions are taken at each stage of product lifecycle. All functions of the quality</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management system shall be carried out to eliminate the causes of non-conformances and</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prevent their reoccurrence.</w:t>
      </w:r>
    </w:p>
    <w:p w14:paraId="10AC31A0" w14:textId="1938BE65" w:rsidR="00834AE9" w:rsidRDefault="00834AE9" w:rsidP="00BE03FB">
      <w:p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Necessity of the corrective actions intended for eliminating the causes of the non-conformances</w:t>
      </w:r>
      <w:r>
        <w:rPr>
          <w:rFonts w:ascii="Times New Roman" w:hAnsi="Times New Roman" w:cs="Times New Roman"/>
          <w:sz w:val="24"/>
          <w:szCs w:val="24"/>
          <w:lang w:val="en-US"/>
        </w:rPr>
        <w:t xml:space="preserve"> </w:t>
      </w:r>
      <w:r w:rsidRPr="00834AE9">
        <w:rPr>
          <w:rFonts w:ascii="Times New Roman" w:hAnsi="Times New Roman" w:cs="Times New Roman"/>
          <w:sz w:val="24"/>
          <w:szCs w:val="24"/>
          <w:lang w:val="en-US"/>
        </w:rPr>
        <w:t>is determined based on:</w:t>
      </w:r>
    </w:p>
    <w:p w14:paraId="31E59C34" w14:textId="428B6686" w:rsidR="00834AE9" w:rsidRDefault="00834AE9" w:rsidP="00CC37BA">
      <w:pPr>
        <w:pStyle w:val="a4"/>
        <w:numPr>
          <w:ilvl w:val="0"/>
          <w:numId w:val="20"/>
        </w:num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product non-conformance reports when the non-conformances are detected during production as well as preliminary and final inspection and tests;</w:t>
      </w:r>
    </w:p>
    <w:p w14:paraId="78E8F1F3" w14:textId="6385F9AC" w:rsidR="00834AE9" w:rsidRDefault="00834AE9" w:rsidP="00CC37BA">
      <w:pPr>
        <w:pStyle w:val="a4"/>
        <w:numPr>
          <w:ilvl w:val="0"/>
          <w:numId w:val="20"/>
        </w:num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customer’s claims (reclamations);</w:t>
      </w:r>
    </w:p>
    <w:p w14:paraId="25C82150" w14:textId="358AF4D1" w:rsidR="00834AE9" w:rsidRDefault="00834AE9" w:rsidP="00CC37BA">
      <w:pPr>
        <w:pStyle w:val="a4"/>
        <w:numPr>
          <w:ilvl w:val="0"/>
          <w:numId w:val="20"/>
        </w:num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results of internal quality management system audits;</w:t>
      </w:r>
    </w:p>
    <w:p w14:paraId="2EDED2FD" w14:textId="3CB07357" w:rsidR="00834AE9" w:rsidRPr="00834AE9" w:rsidRDefault="00834AE9" w:rsidP="00CC37BA">
      <w:pPr>
        <w:pStyle w:val="a4"/>
        <w:numPr>
          <w:ilvl w:val="0"/>
          <w:numId w:val="20"/>
        </w:num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results of external quality management system audits.</w:t>
      </w:r>
    </w:p>
    <w:p w14:paraId="506A69DF" w14:textId="77777777" w:rsidR="00834AE9" w:rsidRPr="00834AE9" w:rsidRDefault="00834AE9" w:rsidP="00834AE9">
      <w:pPr>
        <w:rPr>
          <w:rFonts w:ascii="Times New Roman" w:hAnsi="Times New Roman" w:cs="Times New Roman"/>
          <w:sz w:val="24"/>
          <w:szCs w:val="24"/>
          <w:lang w:val="en-US"/>
        </w:rPr>
      </w:pPr>
      <w:r w:rsidRPr="00834AE9">
        <w:rPr>
          <w:rFonts w:ascii="Times New Roman" w:hAnsi="Times New Roman" w:cs="Times New Roman"/>
          <w:sz w:val="24"/>
          <w:szCs w:val="24"/>
          <w:lang w:val="en-US"/>
        </w:rPr>
        <w:t>The procedure of the corrective actions generally consists of:</w:t>
      </w:r>
    </w:p>
    <w:p w14:paraId="78C9F5BD" w14:textId="77C4A027" w:rsidR="00834AE9" w:rsidRDefault="00834AE9" w:rsidP="00CC37BA">
      <w:pPr>
        <w:pStyle w:val="a4"/>
        <w:numPr>
          <w:ilvl w:val="0"/>
          <w:numId w:val="21"/>
        </w:num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non-conformance analysis;</w:t>
      </w:r>
    </w:p>
    <w:p w14:paraId="4D40F5D2" w14:textId="3B584781" w:rsidR="00834AE9" w:rsidRDefault="00834AE9" w:rsidP="00CC37BA">
      <w:pPr>
        <w:pStyle w:val="a4"/>
        <w:numPr>
          <w:ilvl w:val="0"/>
          <w:numId w:val="21"/>
        </w:num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detecting the cause of the non-conformance;</w:t>
      </w:r>
    </w:p>
    <w:p w14:paraId="44BBF5BB" w14:textId="565C5E3C" w:rsidR="00834AE9" w:rsidRDefault="00834AE9" w:rsidP="00CC37BA">
      <w:pPr>
        <w:pStyle w:val="a4"/>
        <w:numPr>
          <w:ilvl w:val="0"/>
          <w:numId w:val="21"/>
        </w:num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specifying the corrective actions to be taken to eliminate the causes of the non</w:t>
      </w:r>
      <w:r w:rsidR="00CC37BA">
        <w:rPr>
          <w:rFonts w:ascii="Times New Roman" w:hAnsi="Times New Roman" w:cs="Times New Roman"/>
          <w:sz w:val="24"/>
          <w:szCs w:val="24"/>
          <w:lang w:val="en-US"/>
        </w:rPr>
        <w:t>-</w:t>
      </w:r>
      <w:r w:rsidRPr="00834AE9">
        <w:rPr>
          <w:rFonts w:ascii="Times New Roman" w:hAnsi="Times New Roman" w:cs="Times New Roman"/>
          <w:sz w:val="24"/>
          <w:szCs w:val="24"/>
          <w:lang w:val="en-US"/>
        </w:rPr>
        <w:t>conformances;</w:t>
      </w:r>
    </w:p>
    <w:p w14:paraId="7E4F6184" w14:textId="22622313" w:rsidR="00834AE9" w:rsidRDefault="00834AE9" w:rsidP="00CC37BA">
      <w:pPr>
        <w:pStyle w:val="a4"/>
        <w:numPr>
          <w:ilvl w:val="0"/>
          <w:numId w:val="21"/>
        </w:num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organizing and performing the corrective actions;</w:t>
      </w:r>
    </w:p>
    <w:p w14:paraId="29E85583" w14:textId="33C1F83E" w:rsidR="00834AE9" w:rsidRPr="00834AE9" w:rsidRDefault="00834AE9" w:rsidP="00CC37BA">
      <w:pPr>
        <w:pStyle w:val="a4"/>
        <w:numPr>
          <w:ilvl w:val="0"/>
          <w:numId w:val="21"/>
        </w:numPr>
        <w:jc w:val="both"/>
        <w:rPr>
          <w:rFonts w:ascii="Times New Roman" w:hAnsi="Times New Roman" w:cs="Times New Roman"/>
          <w:sz w:val="24"/>
          <w:szCs w:val="24"/>
          <w:lang w:val="en-US"/>
        </w:rPr>
      </w:pPr>
      <w:r w:rsidRPr="00834AE9">
        <w:rPr>
          <w:rFonts w:ascii="Times New Roman" w:hAnsi="Times New Roman" w:cs="Times New Roman"/>
          <w:sz w:val="24"/>
          <w:szCs w:val="24"/>
          <w:lang w:val="en-US"/>
        </w:rPr>
        <w:t>supervising the corrective actions to estimate their effectiveness.</w:t>
      </w:r>
    </w:p>
    <w:p w14:paraId="785BB6EB" w14:textId="21B890B6" w:rsidR="00834AE9" w:rsidRDefault="0018363A" w:rsidP="00CC37B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Head of Accelerator Center </w:t>
      </w:r>
      <w:r w:rsidR="00834AE9" w:rsidRPr="00834AE9">
        <w:rPr>
          <w:rFonts w:ascii="Times New Roman" w:hAnsi="Times New Roman" w:cs="Times New Roman"/>
          <w:sz w:val="24"/>
          <w:szCs w:val="24"/>
          <w:lang w:val="en-US"/>
        </w:rPr>
        <w:t>authorized to solve the quality assurance issues is</w:t>
      </w:r>
      <w:r w:rsidR="00834AE9">
        <w:rPr>
          <w:rFonts w:ascii="Times New Roman" w:hAnsi="Times New Roman" w:cs="Times New Roman"/>
          <w:sz w:val="24"/>
          <w:szCs w:val="24"/>
          <w:lang w:val="en-US"/>
        </w:rPr>
        <w:t xml:space="preserve"> </w:t>
      </w:r>
      <w:r w:rsidR="00834AE9" w:rsidRPr="00834AE9">
        <w:rPr>
          <w:rFonts w:ascii="Times New Roman" w:hAnsi="Times New Roman" w:cs="Times New Roman"/>
          <w:sz w:val="24"/>
          <w:szCs w:val="24"/>
          <w:lang w:val="en-US"/>
        </w:rPr>
        <w:t xml:space="preserve">responsible for the corrective actions. </w:t>
      </w:r>
      <w:r>
        <w:rPr>
          <w:rFonts w:ascii="Times New Roman" w:hAnsi="Times New Roman" w:cs="Times New Roman"/>
          <w:sz w:val="24"/>
          <w:szCs w:val="24"/>
          <w:lang w:val="en-US"/>
        </w:rPr>
        <w:t>The Heads of Accelerator Center Departments</w:t>
      </w:r>
      <w:r w:rsidRPr="00834AE9">
        <w:rPr>
          <w:rFonts w:ascii="Times New Roman" w:hAnsi="Times New Roman" w:cs="Times New Roman"/>
          <w:sz w:val="24"/>
          <w:szCs w:val="24"/>
          <w:lang w:val="en-US"/>
        </w:rPr>
        <w:t xml:space="preserve"> </w:t>
      </w:r>
      <w:r w:rsidR="00834AE9" w:rsidRPr="00834AE9">
        <w:rPr>
          <w:rFonts w:ascii="Times New Roman" w:hAnsi="Times New Roman" w:cs="Times New Roman"/>
          <w:sz w:val="24"/>
          <w:szCs w:val="24"/>
          <w:lang w:val="en-US"/>
        </w:rPr>
        <w:t>is responsible for the corrective</w:t>
      </w:r>
      <w:r w:rsidR="00834AE9">
        <w:rPr>
          <w:rFonts w:ascii="Times New Roman" w:hAnsi="Times New Roman" w:cs="Times New Roman"/>
          <w:sz w:val="24"/>
          <w:szCs w:val="24"/>
          <w:lang w:val="en-US"/>
        </w:rPr>
        <w:t xml:space="preserve"> </w:t>
      </w:r>
      <w:r w:rsidR="00834AE9" w:rsidRPr="00834AE9">
        <w:rPr>
          <w:rFonts w:ascii="Times New Roman" w:hAnsi="Times New Roman" w:cs="Times New Roman"/>
          <w:sz w:val="24"/>
          <w:szCs w:val="24"/>
          <w:lang w:val="en-US"/>
        </w:rPr>
        <w:t xml:space="preserve">actions control, results and effectiveness evaluation. </w:t>
      </w:r>
      <w:r w:rsidR="00783E20" w:rsidRPr="0073200F">
        <w:rPr>
          <w:rFonts w:ascii="TimesNewRomanPS-ItalicMT" w:hAnsi="TimesNewRomanPS-ItalicMT" w:cs="TimesNewRomanPS-ItalicMT"/>
          <w:i/>
          <w:iCs/>
          <w:sz w:val="24"/>
          <w:szCs w:val="24"/>
          <w:lang w:val="en-US"/>
        </w:rPr>
        <w:t>Control of Nonconforming Product</w:t>
      </w:r>
      <w:r w:rsidR="00783E20">
        <w:rPr>
          <w:rFonts w:ascii="TimesNewRomanPS-ItalicMT" w:hAnsi="TimesNewRomanPS-ItalicMT" w:cs="TimesNewRomanPS-ItalicMT"/>
          <w:i/>
          <w:iCs/>
          <w:sz w:val="24"/>
          <w:szCs w:val="24"/>
          <w:lang w:val="en-US"/>
        </w:rPr>
        <w:t xml:space="preserve"> </w:t>
      </w:r>
      <w:r w:rsidR="00783E20">
        <w:rPr>
          <w:rFonts w:ascii="TimesNewRomanPS-ItalicMT" w:hAnsi="TimesNewRomanPS-ItalicMT" w:cs="TimesNewRomanPS-ItalicMT"/>
          <w:i/>
          <w:iCs/>
          <w:sz w:val="24"/>
          <w:szCs w:val="24"/>
        </w:rPr>
        <w:t>СТО</w:t>
      </w:r>
      <w:r w:rsidR="00783E20" w:rsidRPr="0073200F">
        <w:rPr>
          <w:rFonts w:ascii="TimesNewRomanPS-ItalicMT" w:hAnsi="TimesNewRomanPS-ItalicMT" w:cs="TimesNewRomanPS-ItalicMT"/>
          <w:i/>
          <w:iCs/>
          <w:sz w:val="24"/>
          <w:szCs w:val="24"/>
          <w:lang w:val="en-US"/>
        </w:rPr>
        <w:t xml:space="preserve"> </w:t>
      </w:r>
      <w:r w:rsidR="00783E20">
        <w:rPr>
          <w:rFonts w:ascii="TimesNewRomanPS-ItalicMT" w:hAnsi="TimesNewRomanPS-ItalicMT" w:cs="TimesNewRomanPS-ItalicMT"/>
          <w:i/>
          <w:iCs/>
          <w:sz w:val="24"/>
          <w:szCs w:val="24"/>
        </w:rPr>
        <w:t>СМК</w:t>
      </w:r>
      <w:r w:rsidR="00783E20">
        <w:rPr>
          <w:rFonts w:ascii="TimesNewRomanPS-ItalicMT" w:hAnsi="TimesNewRomanPS-ItalicMT" w:cs="TimesNewRomanPS-ItalicMT"/>
          <w:i/>
          <w:iCs/>
          <w:sz w:val="24"/>
          <w:szCs w:val="24"/>
          <w:lang w:val="en-US"/>
        </w:rPr>
        <w:t xml:space="preserve"> 8.3-2013</w:t>
      </w:r>
      <w:r w:rsidR="00783E20" w:rsidRPr="006B6A7E">
        <w:rPr>
          <w:rFonts w:ascii="Times New Roman" w:hAnsi="Times New Roman" w:cs="Times New Roman"/>
          <w:sz w:val="24"/>
          <w:szCs w:val="24"/>
          <w:lang w:val="en-US"/>
        </w:rPr>
        <w:t xml:space="preserve"> </w:t>
      </w:r>
      <w:r w:rsidR="00834AE9" w:rsidRPr="00834AE9">
        <w:rPr>
          <w:rFonts w:ascii="Times New Roman" w:hAnsi="Times New Roman" w:cs="Times New Roman"/>
          <w:sz w:val="24"/>
          <w:szCs w:val="24"/>
          <w:lang w:val="en-US"/>
        </w:rPr>
        <w:t>specifies the procedure of the corrective actions concerning nonconforming</w:t>
      </w:r>
      <w:r w:rsidR="00834AE9">
        <w:rPr>
          <w:rFonts w:ascii="Times New Roman" w:hAnsi="Times New Roman" w:cs="Times New Roman"/>
          <w:sz w:val="24"/>
          <w:szCs w:val="24"/>
          <w:lang w:val="en-US"/>
        </w:rPr>
        <w:t xml:space="preserve"> </w:t>
      </w:r>
      <w:r w:rsidR="00834AE9" w:rsidRPr="00834AE9">
        <w:rPr>
          <w:rFonts w:ascii="Times New Roman" w:hAnsi="Times New Roman" w:cs="Times New Roman"/>
          <w:sz w:val="24"/>
          <w:szCs w:val="24"/>
          <w:lang w:val="en-US"/>
        </w:rPr>
        <w:t>products including purchased and delivered products as well as supervision over</w:t>
      </w:r>
      <w:r w:rsidR="00834AE9">
        <w:rPr>
          <w:rFonts w:ascii="Times New Roman" w:hAnsi="Times New Roman" w:cs="Times New Roman"/>
          <w:sz w:val="24"/>
          <w:szCs w:val="24"/>
          <w:lang w:val="en-US"/>
        </w:rPr>
        <w:t xml:space="preserve"> </w:t>
      </w:r>
      <w:r w:rsidR="00123BEA">
        <w:rPr>
          <w:rFonts w:ascii="Times New Roman" w:hAnsi="Times New Roman" w:cs="Times New Roman"/>
          <w:sz w:val="24"/>
          <w:szCs w:val="24"/>
          <w:lang w:val="en-US"/>
        </w:rPr>
        <w:t>taking the corrective actions.</w:t>
      </w:r>
      <w:r w:rsidR="00834AE9" w:rsidRPr="00834AE9">
        <w:rPr>
          <w:rFonts w:ascii="Times New Roman" w:hAnsi="Times New Roman" w:cs="Times New Roman"/>
          <w:sz w:val="24"/>
          <w:szCs w:val="24"/>
          <w:lang w:val="en-US"/>
        </w:rPr>
        <w:t xml:space="preserve"> </w:t>
      </w:r>
      <w:r>
        <w:rPr>
          <w:rFonts w:ascii="Times New Roman" w:hAnsi="Times New Roman" w:cs="Times New Roman"/>
          <w:sz w:val="24"/>
          <w:szCs w:val="24"/>
          <w:lang w:val="en-US"/>
        </w:rPr>
        <w:t>The Heads of Accelerator Center Departments</w:t>
      </w:r>
      <w:r w:rsidDel="0018363A">
        <w:rPr>
          <w:rFonts w:ascii="Times New Roman" w:hAnsi="Times New Roman" w:cs="Times New Roman"/>
          <w:sz w:val="24"/>
          <w:szCs w:val="24"/>
          <w:lang w:val="en-US"/>
        </w:rPr>
        <w:t xml:space="preserve"> </w:t>
      </w:r>
      <w:r w:rsidR="00834AE9" w:rsidRPr="00834AE9">
        <w:rPr>
          <w:rFonts w:ascii="Times New Roman" w:hAnsi="Times New Roman" w:cs="Times New Roman"/>
          <w:sz w:val="24"/>
          <w:szCs w:val="24"/>
          <w:lang w:val="en-US"/>
        </w:rPr>
        <w:t>shall issue an account of detected non</w:t>
      </w:r>
      <w:r w:rsidR="00CC37BA">
        <w:rPr>
          <w:rFonts w:ascii="Times New Roman" w:hAnsi="Times New Roman" w:cs="Times New Roman"/>
          <w:sz w:val="24"/>
          <w:szCs w:val="24"/>
          <w:lang w:val="en-US"/>
        </w:rPr>
        <w:t>-</w:t>
      </w:r>
      <w:r w:rsidR="00834AE9" w:rsidRPr="00834AE9">
        <w:rPr>
          <w:rFonts w:ascii="Times New Roman" w:hAnsi="Times New Roman" w:cs="Times New Roman"/>
          <w:sz w:val="24"/>
          <w:szCs w:val="24"/>
          <w:lang w:val="en-US"/>
        </w:rPr>
        <w:t>conformances</w:t>
      </w:r>
      <w:r w:rsidR="00834AE9">
        <w:rPr>
          <w:rFonts w:ascii="Times New Roman" w:hAnsi="Times New Roman" w:cs="Times New Roman"/>
          <w:sz w:val="24"/>
          <w:szCs w:val="24"/>
          <w:lang w:val="en-US"/>
        </w:rPr>
        <w:t xml:space="preserve"> </w:t>
      </w:r>
      <w:r w:rsidR="00834AE9" w:rsidRPr="00834AE9">
        <w:rPr>
          <w:rFonts w:ascii="Times New Roman" w:hAnsi="Times New Roman" w:cs="Times New Roman"/>
          <w:sz w:val="24"/>
          <w:szCs w:val="24"/>
          <w:lang w:val="en-US"/>
        </w:rPr>
        <w:t>and corrective actions based on non-conformance reports as and when necessary.</w:t>
      </w:r>
      <w:r w:rsidR="00834AE9">
        <w:rPr>
          <w:rFonts w:ascii="Times New Roman" w:hAnsi="Times New Roman" w:cs="Times New Roman"/>
          <w:sz w:val="24"/>
          <w:szCs w:val="24"/>
          <w:lang w:val="en-US"/>
        </w:rPr>
        <w:t xml:space="preserve"> </w:t>
      </w:r>
      <w:r w:rsidR="00834AE9" w:rsidRPr="00834AE9">
        <w:rPr>
          <w:rFonts w:ascii="Times New Roman" w:hAnsi="Times New Roman" w:cs="Times New Roman"/>
          <w:sz w:val="24"/>
          <w:szCs w:val="24"/>
          <w:lang w:val="en-US"/>
        </w:rPr>
        <w:t>The account shall be sent to the Coordinator/Technical Coordinator for communication. The</w:t>
      </w:r>
      <w:r w:rsidR="00834AE9">
        <w:rPr>
          <w:rFonts w:ascii="Times New Roman" w:hAnsi="Times New Roman" w:cs="Times New Roman"/>
          <w:sz w:val="24"/>
          <w:szCs w:val="24"/>
          <w:lang w:val="en-US"/>
        </w:rPr>
        <w:t xml:space="preserve"> </w:t>
      </w:r>
      <w:r w:rsidR="00834AE9" w:rsidRPr="00834AE9">
        <w:rPr>
          <w:rFonts w:ascii="Times New Roman" w:hAnsi="Times New Roman" w:cs="Times New Roman"/>
          <w:sz w:val="24"/>
          <w:szCs w:val="24"/>
          <w:lang w:val="en-US"/>
        </w:rPr>
        <w:t>accounts of detected non-conformances and corrective actions are used for progress reports for</w:t>
      </w:r>
      <w:r w:rsidR="00834AE9">
        <w:rPr>
          <w:rFonts w:ascii="Times New Roman" w:hAnsi="Times New Roman" w:cs="Times New Roman"/>
          <w:sz w:val="24"/>
          <w:szCs w:val="24"/>
          <w:lang w:val="en-US"/>
        </w:rPr>
        <w:t xml:space="preserve"> </w:t>
      </w:r>
      <w:r w:rsidR="00834AE9" w:rsidRPr="00834AE9">
        <w:rPr>
          <w:rFonts w:ascii="Times New Roman" w:hAnsi="Times New Roman" w:cs="Times New Roman"/>
          <w:sz w:val="24"/>
          <w:szCs w:val="24"/>
          <w:lang w:val="en-US"/>
        </w:rPr>
        <w:t>the Collaboration Contract.</w:t>
      </w:r>
    </w:p>
    <w:p w14:paraId="63F746BA" w14:textId="6965D2FE" w:rsidR="00FB49C6" w:rsidRPr="003C0F18" w:rsidRDefault="006B6A7E">
      <w:pPr>
        <w:rPr>
          <w:rFonts w:ascii="Times New Roman" w:hAnsi="Times New Roman" w:cs="Times New Roman"/>
          <w:b/>
          <w:sz w:val="24"/>
          <w:szCs w:val="24"/>
          <w:lang w:val="en-US"/>
        </w:rPr>
      </w:pPr>
      <w:r w:rsidRPr="003C0F18">
        <w:rPr>
          <w:rFonts w:ascii="Times New Roman" w:hAnsi="Times New Roman" w:cs="Times New Roman"/>
          <w:b/>
          <w:sz w:val="24"/>
          <w:szCs w:val="24"/>
          <w:lang w:val="en-US"/>
        </w:rPr>
        <w:t>Preventive actions</w:t>
      </w:r>
    </w:p>
    <w:p w14:paraId="4FAF5993" w14:textId="5E2A0D39" w:rsidR="00FB49C6" w:rsidRDefault="00710F8B" w:rsidP="00CC37BA">
      <w:p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Based on analysis of non-conformances relating to the QMS, effective steps shall be taken to</w:t>
      </w:r>
      <w:r>
        <w:rPr>
          <w:rFonts w:ascii="Times New Roman" w:hAnsi="Times New Roman" w:cs="Times New Roman"/>
          <w:sz w:val="24"/>
          <w:szCs w:val="24"/>
          <w:lang w:val="en-US"/>
        </w:rPr>
        <w:t xml:space="preserve"> </w:t>
      </w:r>
      <w:r w:rsidRPr="00710F8B">
        <w:rPr>
          <w:rFonts w:ascii="Times New Roman" w:hAnsi="Times New Roman" w:cs="Times New Roman"/>
          <w:sz w:val="24"/>
          <w:szCs w:val="24"/>
          <w:lang w:val="en-US"/>
        </w:rPr>
        <w:t>prevent possible non-conformances of the products or procedures.</w:t>
      </w:r>
    </w:p>
    <w:p w14:paraId="21D6674B" w14:textId="40962317" w:rsidR="006B6A7E" w:rsidRDefault="00710F8B" w:rsidP="00CC37BA">
      <w:p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The following data sources may be useful in making the decision whether it is necessary or not</w:t>
      </w:r>
      <w:r>
        <w:rPr>
          <w:rFonts w:ascii="Times New Roman" w:hAnsi="Times New Roman" w:cs="Times New Roman"/>
          <w:sz w:val="24"/>
          <w:szCs w:val="24"/>
          <w:lang w:val="en-US"/>
        </w:rPr>
        <w:t xml:space="preserve"> </w:t>
      </w:r>
      <w:r w:rsidRPr="00710F8B">
        <w:rPr>
          <w:rFonts w:ascii="Times New Roman" w:hAnsi="Times New Roman" w:cs="Times New Roman"/>
          <w:sz w:val="24"/>
          <w:szCs w:val="24"/>
          <w:lang w:val="en-US"/>
        </w:rPr>
        <w:t>to take a preventive action:</w:t>
      </w:r>
    </w:p>
    <w:p w14:paraId="5ACD031E" w14:textId="6C6C4FD6" w:rsidR="00710F8B" w:rsidRDefault="00710F8B" w:rsidP="00CC37BA">
      <w:pPr>
        <w:pStyle w:val="a4"/>
        <w:numPr>
          <w:ilvl w:val="0"/>
          <w:numId w:val="22"/>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lastRenderedPageBreak/>
        <w:t>procedures and operations affecting product quality;</w:t>
      </w:r>
    </w:p>
    <w:p w14:paraId="123FACBF" w14:textId="63431590" w:rsidR="00710F8B" w:rsidRDefault="00710F8B" w:rsidP="00CC37BA">
      <w:pPr>
        <w:pStyle w:val="a4"/>
        <w:numPr>
          <w:ilvl w:val="0"/>
          <w:numId w:val="22"/>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authorizations for deviation from the requirements of design and manufacturing documentation;</w:t>
      </w:r>
    </w:p>
    <w:p w14:paraId="1F9F3392" w14:textId="64557678" w:rsidR="00710F8B" w:rsidRDefault="00710F8B" w:rsidP="00CC37BA">
      <w:pPr>
        <w:pStyle w:val="a4"/>
        <w:numPr>
          <w:ilvl w:val="0"/>
          <w:numId w:val="22"/>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inspection results during production;</w:t>
      </w:r>
    </w:p>
    <w:p w14:paraId="3DAECB69" w14:textId="73CA8B2D" w:rsidR="00710F8B" w:rsidRDefault="00710F8B" w:rsidP="00CC37BA">
      <w:pPr>
        <w:pStyle w:val="a4"/>
        <w:numPr>
          <w:ilvl w:val="0"/>
          <w:numId w:val="22"/>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inspection and test reports during product manufacturing including the input tests of procured materials, half-finished products and components;</w:t>
      </w:r>
    </w:p>
    <w:p w14:paraId="3C4A359C" w14:textId="5DF093F0" w:rsidR="00710F8B" w:rsidRDefault="00710F8B" w:rsidP="00CC37BA">
      <w:pPr>
        <w:pStyle w:val="a4"/>
        <w:numPr>
          <w:ilvl w:val="0"/>
          <w:numId w:val="22"/>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data on customer satisfaction relating to the product quality;</w:t>
      </w:r>
    </w:p>
    <w:p w14:paraId="716857F1" w14:textId="36E00A80" w:rsidR="00710F8B" w:rsidRPr="00710F8B" w:rsidRDefault="00710F8B" w:rsidP="00CC37BA">
      <w:pPr>
        <w:pStyle w:val="a4"/>
        <w:numPr>
          <w:ilvl w:val="0"/>
          <w:numId w:val="22"/>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customer reclamations.</w:t>
      </w:r>
    </w:p>
    <w:p w14:paraId="35CE0F04" w14:textId="03245731" w:rsidR="006B6A7E" w:rsidRDefault="00710F8B" w:rsidP="00CC37BA">
      <w:p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The preventive actions include development of measures intended for prevention of conditions</w:t>
      </w:r>
      <w:r>
        <w:rPr>
          <w:rFonts w:ascii="Times New Roman" w:hAnsi="Times New Roman" w:cs="Times New Roman"/>
          <w:sz w:val="24"/>
          <w:szCs w:val="24"/>
          <w:lang w:val="en-US"/>
        </w:rPr>
        <w:t xml:space="preserve"> </w:t>
      </w:r>
      <w:r w:rsidRPr="00710F8B">
        <w:rPr>
          <w:rFonts w:ascii="Times New Roman" w:hAnsi="Times New Roman" w:cs="Times New Roman"/>
          <w:sz w:val="24"/>
          <w:szCs w:val="24"/>
          <w:lang w:val="en-US"/>
        </w:rPr>
        <w:t>and causes of possible non-conformances negatively affecting the quality. These measures</w:t>
      </w:r>
      <w:r>
        <w:rPr>
          <w:rFonts w:ascii="Times New Roman" w:hAnsi="Times New Roman" w:cs="Times New Roman"/>
          <w:sz w:val="24"/>
          <w:szCs w:val="24"/>
          <w:lang w:val="en-US"/>
        </w:rPr>
        <w:t xml:space="preserve"> </w:t>
      </w:r>
      <w:r w:rsidRPr="00710F8B">
        <w:rPr>
          <w:rFonts w:ascii="Times New Roman" w:hAnsi="Times New Roman" w:cs="Times New Roman"/>
          <w:sz w:val="24"/>
          <w:szCs w:val="24"/>
          <w:lang w:val="en-US"/>
        </w:rPr>
        <w:t>involve:</w:t>
      </w:r>
    </w:p>
    <w:p w14:paraId="2431939F" w14:textId="71645C4E" w:rsidR="00710F8B" w:rsidRDefault="00710F8B" w:rsidP="00CC37BA">
      <w:pPr>
        <w:pStyle w:val="a4"/>
        <w:numPr>
          <w:ilvl w:val="0"/>
          <w:numId w:val="23"/>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revision or development of new quality assurance documents;</w:t>
      </w:r>
    </w:p>
    <w:p w14:paraId="3235FDF8" w14:textId="6CC02BEF" w:rsidR="00710F8B" w:rsidRDefault="00710F8B" w:rsidP="00CC37BA">
      <w:pPr>
        <w:pStyle w:val="a4"/>
        <w:numPr>
          <w:ilvl w:val="0"/>
          <w:numId w:val="23"/>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replacement or procurement of new production resources;</w:t>
      </w:r>
    </w:p>
    <w:p w14:paraId="23625F9F" w14:textId="62D03481" w:rsidR="00710F8B" w:rsidRDefault="00710F8B" w:rsidP="00CC37BA">
      <w:pPr>
        <w:pStyle w:val="a4"/>
        <w:numPr>
          <w:ilvl w:val="0"/>
          <w:numId w:val="23"/>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replacement of suppliers providing defective or low-quality products;</w:t>
      </w:r>
    </w:p>
    <w:p w14:paraId="687B3099" w14:textId="1FEEFEFC" w:rsidR="00710F8B" w:rsidRDefault="00710F8B" w:rsidP="00CC37BA">
      <w:pPr>
        <w:pStyle w:val="a4"/>
        <w:numPr>
          <w:ilvl w:val="0"/>
          <w:numId w:val="23"/>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drawing up the list of especially important manufacturing processes and their practicing;</w:t>
      </w:r>
    </w:p>
    <w:p w14:paraId="2EB8D0BB" w14:textId="25E6DFBD" w:rsidR="00710F8B" w:rsidRDefault="00710F8B" w:rsidP="00CC37BA">
      <w:pPr>
        <w:pStyle w:val="a4"/>
        <w:numPr>
          <w:ilvl w:val="0"/>
          <w:numId w:val="23"/>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application of new techniques and new manufacturing equipment;</w:t>
      </w:r>
    </w:p>
    <w:p w14:paraId="252209D0" w14:textId="168283FB" w:rsidR="00710F8B" w:rsidRDefault="00710F8B" w:rsidP="00CC37BA">
      <w:pPr>
        <w:pStyle w:val="a4"/>
        <w:numPr>
          <w:ilvl w:val="0"/>
          <w:numId w:val="23"/>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regular manufacturing accuracy checks of equipment;</w:t>
      </w:r>
    </w:p>
    <w:p w14:paraId="280DE051" w14:textId="4488E662" w:rsidR="00710F8B" w:rsidRDefault="00710F8B" w:rsidP="00CC37BA">
      <w:pPr>
        <w:pStyle w:val="a4"/>
        <w:numPr>
          <w:ilvl w:val="0"/>
          <w:numId w:val="23"/>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supervision of manufacturing discipline;</w:t>
      </w:r>
    </w:p>
    <w:p w14:paraId="52FB2933" w14:textId="07BC7212" w:rsidR="00710F8B" w:rsidRDefault="00710F8B" w:rsidP="00CC37BA">
      <w:pPr>
        <w:pStyle w:val="a4"/>
        <w:numPr>
          <w:ilvl w:val="0"/>
          <w:numId w:val="23"/>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strengthening supervision of design and manufacturing documentation;</w:t>
      </w:r>
    </w:p>
    <w:p w14:paraId="6370C573" w14:textId="3F465B0E" w:rsidR="00710F8B" w:rsidRDefault="00710F8B" w:rsidP="00CC37BA">
      <w:pPr>
        <w:pStyle w:val="a4"/>
        <w:numPr>
          <w:ilvl w:val="0"/>
          <w:numId w:val="23"/>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use of calibrated and/or verified measuring equipment and certified test equipment for product inspection and tests;</w:t>
      </w:r>
    </w:p>
    <w:p w14:paraId="091FEC93" w14:textId="2223E72E" w:rsidR="00710F8B" w:rsidRDefault="00710F8B" w:rsidP="00CC37BA">
      <w:pPr>
        <w:pStyle w:val="a4"/>
        <w:numPr>
          <w:ilvl w:val="0"/>
          <w:numId w:val="23"/>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involvement of highly skilled specialists in product manufacturing;</w:t>
      </w:r>
    </w:p>
    <w:p w14:paraId="5668A2A8" w14:textId="65640C45" w:rsidR="00710F8B" w:rsidRDefault="00710F8B" w:rsidP="00CC37BA">
      <w:pPr>
        <w:pStyle w:val="a4"/>
        <w:numPr>
          <w:ilvl w:val="0"/>
          <w:numId w:val="23"/>
        </w:num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personnel training, retraining and advanced training.</w:t>
      </w:r>
    </w:p>
    <w:p w14:paraId="4A37A82E" w14:textId="7D1CD4F0" w:rsidR="00710F8B" w:rsidRDefault="00710F8B" w:rsidP="00CC37BA">
      <w:pPr>
        <w:jc w:val="both"/>
        <w:rPr>
          <w:rFonts w:ascii="Times New Roman" w:hAnsi="Times New Roman" w:cs="Times New Roman"/>
          <w:sz w:val="24"/>
          <w:szCs w:val="24"/>
          <w:lang w:val="en-US"/>
        </w:rPr>
      </w:pPr>
      <w:r w:rsidRPr="00710F8B">
        <w:rPr>
          <w:rFonts w:ascii="Times New Roman" w:hAnsi="Times New Roman" w:cs="Times New Roman"/>
          <w:sz w:val="24"/>
          <w:szCs w:val="24"/>
          <w:lang w:val="en-US"/>
        </w:rPr>
        <w:t xml:space="preserve">The procedure of taking and monitoring the preventive actions is stated in </w:t>
      </w:r>
      <w:r w:rsidR="00783E20" w:rsidRPr="003C0F18">
        <w:rPr>
          <w:rFonts w:ascii="TimesNewRomanPS-ItalicMT" w:hAnsi="TimesNewRomanPS-ItalicMT" w:cs="TimesNewRomanPS-ItalicMT"/>
          <w:i/>
          <w:iCs/>
          <w:sz w:val="24"/>
          <w:szCs w:val="24"/>
          <w:lang w:val="en-US"/>
        </w:rPr>
        <w:t xml:space="preserve">Corrective and Preventive Actions </w:t>
      </w:r>
      <w:r w:rsidR="00783E20">
        <w:rPr>
          <w:rFonts w:ascii="TimesNewRomanPS-ItalicMT" w:hAnsi="TimesNewRomanPS-ItalicMT" w:cs="TimesNewRomanPS-ItalicMT"/>
          <w:i/>
          <w:iCs/>
          <w:sz w:val="24"/>
          <w:szCs w:val="24"/>
        </w:rPr>
        <w:t>СТО</w:t>
      </w:r>
      <w:r w:rsidR="00783E20" w:rsidRPr="003C0F18">
        <w:rPr>
          <w:rFonts w:ascii="TimesNewRomanPS-ItalicMT" w:hAnsi="TimesNewRomanPS-ItalicMT" w:cs="TimesNewRomanPS-ItalicMT"/>
          <w:i/>
          <w:iCs/>
          <w:sz w:val="24"/>
          <w:szCs w:val="24"/>
          <w:lang w:val="en-US"/>
        </w:rPr>
        <w:t xml:space="preserve"> </w:t>
      </w:r>
      <w:r w:rsidR="00783E20">
        <w:rPr>
          <w:rFonts w:ascii="TimesNewRomanPS-ItalicMT" w:hAnsi="TimesNewRomanPS-ItalicMT" w:cs="TimesNewRomanPS-ItalicMT"/>
          <w:i/>
          <w:iCs/>
          <w:sz w:val="24"/>
          <w:szCs w:val="24"/>
        </w:rPr>
        <w:t>СМК</w:t>
      </w:r>
      <w:r w:rsidR="00783E20">
        <w:rPr>
          <w:rFonts w:ascii="TimesNewRomanPS-ItalicMT" w:hAnsi="TimesNewRomanPS-ItalicMT" w:cs="TimesNewRomanPS-ItalicMT"/>
          <w:i/>
          <w:iCs/>
          <w:sz w:val="24"/>
          <w:szCs w:val="24"/>
          <w:lang w:val="en-US"/>
        </w:rPr>
        <w:t xml:space="preserve"> 8.5-2013</w:t>
      </w:r>
      <w:r w:rsidRPr="00710F8B">
        <w:rPr>
          <w:rFonts w:ascii="Times New Roman" w:hAnsi="Times New Roman" w:cs="Times New Roman"/>
          <w:sz w:val="24"/>
          <w:szCs w:val="24"/>
          <w:lang w:val="en-US"/>
        </w:rPr>
        <w:t>. Data concerning the preventive actions</w:t>
      </w:r>
      <w:r>
        <w:rPr>
          <w:rFonts w:ascii="Times New Roman" w:hAnsi="Times New Roman" w:cs="Times New Roman"/>
          <w:sz w:val="24"/>
          <w:szCs w:val="24"/>
          <w:lang w:val="en-US"/>
        </w:rPr>
        <w:t xml:space="preserve"> </w:t>
      </w:r>
      <w:r w:rsidRPr="00710F8B">
        <w:rPr>
          <w:rFonts w:ascii="Times New Roman" w:hAnsi="Times New Roman" w:cs="Times New Roman"/>
          <w:sz w:val="24"/>
          <w:szCs w:val="24"/>
          <w:lang w:val="en-US"/>
        </w:rPr>
        <w:t>which have been taken shall be analyzed in order to estimate effectiveness of these actions and</w:t>
      </w:r>
      <w:r>
        <w:rPr>
          <w:rFonts w:ascii="Times New Roman" w:hAnsi="Times New Roman" w:cs="Times New Roman"/>
          <w:sz w:val="24"/>
          <w:szCs w:val="24"/>
          <w:lang w:val="en-US"/>
        </w:rPr>
        <w:t xml:space="preserve"> </w:t>
      </w:r>
      <w:r w:rsidRPr="00710F8B">
        <w:rPr>
          <w:rFonts w:ascii="Times New Roman" w:hAnsi="Times New Roman" w:cs="Times New Roman"/>
          <w:sz w:val="24"/>
          <w:szCs w:val="24"/>
          <w:lang w:val="en-US"/>
        </w:rPr>
        <w:t xml:space="preserve">systematically submitted to the </w:t>
      </w:r>
      <w:r>
        <w:rPr>
          <w:rFonts w:ascii="Times New Roman" w:hAnsi="Times New Roman" w:cs="Times New Roman"/>
          <w:sz w:val="24"/>
          <w:szCs w:val="24"/>
          <w:lang w:val="en-US"/>
        </w:rPr>
        <w:t>ITEP</w:t>
      </w:r>
      <w:r w:rsidRPr="00710F8B">
        <w:rPr>
          <w:rFonts w:ascii="Times New Roman" w:hAnsi="Times New Roman" w:cs="Times New Roman"/>
          <w:sz w:val="24"/>
          <w:szCs w:val="24"/>
          <w:lang w:val="en-US"/>
        </w:rPr>
        <w:t xml:space="preserve"> administration.</w:t>
      </w:r>
    </w:p>
    <w:p w14:paraId="3991A23D" w14:textId="4C689FA3" w:rsidR="00812D68" w:rsidRPr="003C0F18" w:rsidRDefault="00812D68" w:rsidP="003C0F18">
      <w:pPr>
        <w:pStyle w:val="a4"/>
        <w:numPr>
          <w:ilvl w:val="0"/>
          <w:numId w:val="3"/>
        </w:numPr>
        <w:ind w:left="0" w:firstLine="0"/>
        <w:contextualSpacing w:val="0"/>
        <w:rPr>
          <w:rFonts w:ascii="Times New Roman" w:hAnsi="Times New Roman" w:cs="Times New Roman"/>
          <w:b/>
          <w:sz w:val="28"/>
          <w:szCs w:val="28"/>
          <w:lang w:val="en-US"/>
        </w:rPr>
      </w:pPr>
      <w:r w:rsidRPr="003C0F18">
        <w:rPr>
          <w:rFonts w:ascii="Times New Roman" w:hAnsi="Times New Roman" w:cs="Times New Roman"/>
          <w:b/>
          <w:sz w:val="28"/>
          <w:szCs w:val="28"/>
          <w:lang w:val="en-US"/>
        </w:rPr>
        <w:t>Professional Quality and Certification of Personnel</w:t>
      </w:r>
    </w:p>
    <w:p w14:paraId="3E007C73" w14:textId="5DD3A3DD" w:rsidR="00710F8B" w:rsidRDefault="00812D68" w:rsidP="00CC37BA">
      <w:pPr>
        <w:jc w:val="both"/>
        <w:rPr>
          <w:rFonts w:ascii="Times New Roman" w:hAnsi="Times New Roman" w:cs="Times New Roman"/>
          <w:sz w:val="24"/>
          <w:szCs w:val="24"/>
          <w:lang w:val="en-US"/>
        </w:rPr>
      </w:pPr>
      <w:r w:rsidRPr="00812D68">
        <w:rPr>
          <w:rFonts w:ascii="Times New Roman" w:hAnsi="Times New Roman" w:cs="Times New Roman"/>
          <w:sz w:val="24"/>
          <w:szCs w:val="24"/>
          <w:lang w:val="en-US"/>
        </w:rPr>
        <w:t xml:space="preserve">The level of </w:t>
      </w:r>
      <w:r w:rsidR="000E218B">
        <w:rPr>
          <w:rFonts w:ascii="Times New Roman" w:hAnsi="Times New Roman" w:cs="Times New Roman"/>
          <w:sz w:val="24"/>
          <w:szCs w:val="24"/>
          <w:lang w:val="en-US"/>
        </w:rPr>
        <w:t>ITEP</w:t>
      </w:r>
      <w:r w:rsidR="000E218B" w:rsidRPr="00710F8B">
        <w:rPr>
          <w:rFonts w:ascii="Times New Roman" w:hAnsi="Times New Roman" w:cs="Times New Roman"/>
          <w:sz w:val="24"/>
          <w:szCs w:val="24"/>
          <w:lang w:val="en-US"/>
        </w:rPr>
        <w:t xml:space="preserve"> </w:t>
      </w:r>
      <w:r w:rsidRPr="00812D68">
        <w:rPr>
          <w:rFonts w:ascii="Times New Roman" w:hAnsi="Times New Roman" w:cs="Times New Roman"/>
          <w:sz w:val="24"/>
          <w:szCs w:val="24"/>
          <w:lang w:val="en-US"/>
        </w:rPr>
        <w:t>personnel competence required for execution of the Collaboration Contract</w:t>
      </w:r>
      <w:r>
        <w:rPr>
          <w:rFonts w:ascii="Times New Roman" w:hAnsi="Times New Roman" w:cs="Times New Roman"/>
          <w:sz w:val="24"/>
          <w:szCs w:val="24"/>
          <w:lang w:val="en-US"/>
        </w:rPr>
        <w:t xml:space="preserve"> </w:t>
      </w:r>
      <w:r w:rsidRPr="00812D68">
        <w:rPr>
          <w:rFonts w:ascii="Times New Roman" w:hAnsi="Times New Roman" w:cs="Times New Roman"/>
          <w:sz w:val="24"/>
          <w:szCs w:val="24"/>
          <w:lang w:val="en-US"/>
        </w:rPr>
        <w:t xml:space="preserve">including awareness of laws and standard documentation is specified in </w:t>
      </w:r>
      <w:r w:rsidR="000E218B">
        <w:rPr>
          <w:rFonts w:ascii="Times New Roman" w:hAnsi="Times New Roman" w:cs="Times New Roman"/>
          <w:sz w:val="24"/>
          <w:szCs w:val="24"/>
          <w:lang w:val="en-US"/>
        </w:rPr>
        <w:t>ITEP</w:t>
      </w:r>
      <w:r w:rsidR="000E218B" w:rsidRPr="00710F8B">
        <w:rPr>
          <w:rFonts w:ascii="Times New Roman" w:hAnsi="Times New Roman" w:cs="Times New Roman"/>
          <w:sz w:val="24"/>
          <w:szCs w:val="24"/>
          <w:lang w:val="en-US"/>
        </w:rPr>
        <w:t xml:space="preserve"> </w:t>
      </w:r>
      <w:r w:rsidRPr="00812D68">
        <w:rPr>
          <w:rFonts w:ascii="Times New Roman" w:hAnsi="Times New Roman" w:cs="Times New Roman"/>
          <w:sz w:val="24"/>
          <w:szCs w:val="24"/>
          <w:lang w:val="en-US"/>
        </w:rPr>
        <w:t>Department</w:t>
      </w:r>
      <w:r>
        <w:rPr>
          <w:rFonts w:ascii="Times New Roman" w:hAnsi="Times New Roman" w:cs="Times New Roman"/>
          <w:sz w:val="24"/>
          <w:szCs w:val="24"/>
          <w:lang w:val="en-US"/>
        </w:rPr>
        <w:t xml:space="preserve"> </w:t>
      </w:r>
      <w:r w:rsidRPr="00812D68">
        <w:rPr>
          <w:rFonts w:ascii="Times New Roman" w:hAnsi="Times New Roman" w:cs="Times New Roman"/>
          <w:sz w:val="24"/>
          <w:szCs w:val="24"/>
          <w:lang w:val="en-US"/>
        </w:rPr>
        <w:t>regulations.</w:t>
      </w:r>
    </w:p>
    <w:p w14:paraId="46E703CB" w14:textId="0B73E3F6" w:rsidR="00A849A4" w:rsidRDefault="000E218B" w:rsidP="00CC37BA">
      <w:pPr>
        <w:jc w:val="both"/>
        <w:rPr>
          <w:rFonts w:ascii="Times New Roman" w:hAnsi="Times New Roman" w:cs="Times New Roman"/>
          <w:sz w:val="24"/>
          <w:szCs w:val="24"/>
          <w:lang w:val="en-US"/>
        </w:rPr>
      </w:pPr>
      <w:r w:rsidRPr="000E218B">
        <w:rPr>
          <w:rFonts w:ascii="Times New Roman" w:hAnsi="Times New Roman" w:cs="Times New Roman"/>
          <w:sz w:val="24"/>
          <w:szCs w:val="24"/>
          <w:lang w:val="en-US"/>
        </w:rPr>
        <w:t>The Heads of the Departments are responsible for selecting specialists of required qualification</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and providing their training and advanced training. To obtain and retain the required</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professional competency and skills the training and retraining for personnel related to quality</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assurance are carried out. The personnel trainings covers all levels: administrators, specialists,</w:t>
      </w:r>
      <w:r>
        <w:rPr>
          <w:rFonts w:ascii="Times New Roman" w:hAnsi="Times New Roman" w:cs="Times New Roman"/>
          <w:sz w:val="24"/>
          <w:szCs w:val="24"/>
          <w:lang w:val="en-US"/>
        </w:rPr>
        <w:t xml:space="preserve"> </w:t>
      </w:r>
      <w:r w:rsidR="00B94E28">
        <w:rPr>
          <w:rFonts w:ascii="Times New Roman" w:hAnsi="Times New Roman" w:cs="Times New Roman"/>
          <w:sz w:val="24"/>
          <w:szCs w:val="24"/>
          <w:lang w:val="en-US"/>
        </w:rPr>
        <w:t>workers.</w:t>
      </w:r>
      <w:r w:rsidRPr="000E218B">
        <w:rPr>
          <w:rFonts w:ascii="Times New Roman" w:hAnsi="Times New Roman" w:cs="Times New Roman"/>
          <w:sz w:val="24"/>
          <w:szCs w:val="24"/>
          <w:lang w:val="en-US"/>
        </w:rPr>
        <w:t xml:space="preserve"> </w:t>
      </w:r>
      <w:r w:rsidR="00783E20" w:rsidRPr="003C0F18">
        <w:rPr>
          <w:rFonts w:ascii="TimesNewRomanPS-ItalicMT" w:hAnsi="TimesNewRomanPS-ItalicMT" w:cs="TimesNewRomanPS-ItalicMT"/>
          <w:i/>
          <w:iCs/>
          <w:sz w:val="24"/>
          <w:szCs w:val="24"/>
          <w:lang w:val="en-US"/>
        </w:rPr>
        <w:t xml:space="preserve">Quality Manual </w:t>
      </w:r>
      <w:r w:rsidR="00783E20">
        <w:rPr>
          <w:rFonts w:ascii="TimesNewRomanPS-ItalicMT" w:hAnsi="TimesNewRomanPS-ItalicMT" w:cs="TimesNewRomanPS-ItalicMT"/>
          <w:i/>
          <w:iCs/>
          <w:sz w:val="24"/>
          <w:szCs w:val="24"/>
        </w:rPr>
        <w:t>РК</w:t>
      </w:r>
      <w:r w:rsidR="00783E20" w:rsidRPr="003C0F18">
        <w:rPr>
          <w:rFonts w:ascii="TimesNewRomanPS-ItalicMT" w:hAnsi="TimesNewRomanPS-ItalicMT" w:cs="TimesNewRomanPS-ItalicMT"/>
          <w:i/>
          <w:iCs/>
          <w:sz w:val="24"/>
          <w:szCs w:val="24"/>
          <w:lang w:val="en-US"/>
        </w:rPr>
        <w:t xml:space="preserve"> </w:t>
      </w:r>
      <w:r w:rsidR="00783E20">
        <w:rPr>
          <w:rFonts w:ascii="TimesNewRomanPS-ItalicMT" w:hAnsi="TimesNewRomanPS-ItalicMT" w:cs="TimesNewRomanPS-ItalicMT"/>
          <w:i/>
          <w:iCs/>
          <w:sz w:val="24"/>
          <w:szCs w:val="24"/>
        </w:rPr>
        <w:t>СМК</w:t>
      </w:r>
      <w:r w:rsidR="00783E20">
        <w:rPr>
          <w:rFonts w:ascii="TimesNewRomanPS-ItalicMT" w:hAnsi="TimesNewRomanPS-ItalicMT" w:cs="TimesNewRomanPS-ItalicMT"/>
          <w:i/>
          <w:iCs/>
          <w:sz w:val="24"/>
          <w:szCs w:val="24"/>
          <w:lang w:val="en-US"/>
        </w:rPr>
        <w:t xml:space="preserve"> 4.2.3-2013</w:t>
      </w:r>
      <w:r w:rsidRPr="000E218B">
        <w:rPr>
          <w:rFonts w:ascii="Times New Roman" w:hAnsi="Times New Roman" w:cs="Times New Roman"/>
          <w:sz w:val="24"/>
          <w:szCs w:val="24"/>
          <w:lang w:val="en-US"/>
        </w:rPr>
        <w:t xml:space="preserve"> is specified the order of personnel</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 xml:space="preserve">training as well as recording and data storage of training. The Heads of the </w:t>
      </w:r>
      <w:r>
        <w:rPr>
          <w:rFonts w:ascii="Times New Roman" w:hAnsi="Times New Roman" w:cs="Times New Roman"/>
          <w:sz w:val="24"/>
          <w:szCs w:val="24"/>
          <w:lang w:val="en-US"/>
        </w:rPr>
        <w:t>ITEP</w:t>
      </w:r>
      <w:r w:rsidRPr="00710F8B">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Departments</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determine the personnel categories and specific specialists who should be certified by</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 xml:space="preserve">supervisory authorities. The Heads of the </w:t>
      </w:r>
      <w:r>
        <w:rPr>
          <w:rFonts w:ascii="Times New Roman" w:hAnsi="Times New Roman" w:cs="Times New Roman"/>
          <w:sz w:val="24"/>
          <w:szCs w:val="24"/>
          <w:lang w:val="en-US"/>
        </w:rPr>
        <w:t>ITEP</w:t>
      </w:r>
      <w:r w:rsidRPr="00710F8B">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Departments make the final decision</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concerning certification of personnel and specific specialists.</w:t>
      </w:r>
    </w:p>
    <w:p w14:paraId="7500544F" w14:textId="31D7137D" w:rsidR="000E218B" w:rsidRPr="003C0F18" w:rsidRDefault="000E218B" w:rsidP="003C0F18">
      <w:pPr>
        <w:pStyle w:val="a4"/>
        <w:numPr>
          <w:ilvl w:val="0"/>
          <w:numId w:val="3"/>
        </w:numPr>
        <w:ind w:left="284"/>
        <w:contextualSpacing w:val="0"/>
        <w:rPr>
          <w:rFonts w:ascii="Times New Roman" w:hAnsi="Times New Roman" w:cs="Times New Roman"/>
          <w:b/>
          <w:sz w:val="28"/>
          <w:szCs w:val="28"/>
          <w:lang w:val="en-US"/>
        </w:rPr>
      </w:pPr>
      <w:r w:rsidRPr="003C0F18">
        <w:rPr>
          <w:rFonts w:ascii="Times New Roman" w:hAnsi="Times New Roman" w:cs="Times New Roman"/>
          <w:b/>
          <w:sz w:val="28"/>
          <w:szCs w:val="28"/>
          <w:lang w:val="en-US"/>
        </w:rPr>
        <w:lastRenderedPageBreak/>
        <w:t>Assistance: Technical Support to the Company</w:t>
      </w:r>
    </w:p>
    <w:p w14:paraId="13EE2F4A" w14:textId="205ABE1E" w:rsidR="000E218B" w:rsidRDefault="000E218B" w:rsidP="00CC37BA">
      <w:pPr>
        <w:jc w:val="both"/>
        <w:rPr>
          <w:rFonts w:ascii="Times New Roman" w:hAnsi="Times New Roman" w:cs="Times New Roman"/>
          <w:sz w:val="24"/>
          <w:szCs w:val="24"/>
          <w:lang w:val="en-US"/>
        </w:rPr>
      </w:pPr>
      <w:r w:rsidRPr="000E218B">
        <w:rPr>
          <w:rFonts w:ascii="Times New Roman" w:hAnsi="Times New Roman" w:cs="Times New Roman"/>
          <w:sz w:val="24"/>
          <w:szCs w:val="24"/>
          <w:lang w:val="en-US"/>
        </w:rPr>
        <w:t>FAIR/GSI personnel will have an access to all relevant information and data. FAIR/GSI</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 xml:space="preserve">personnel have the right to inspect the work under the Contract at the premises of </w:t>
      </w:r>
      <w:r>
        <w:rPr>
          <w:rFonts w:ascii="Times New Roman" w:hAnsi="Times New Roman" w:cs="Times New Roman"/>
          <w:sz w:val="24"/>
          <w:szCs w:val="24"/>
          <w:lang w:val="en-US"/>
        </w:rPr>
        <w:t>ITEP</w:t>
      </w:r>
      <w:r w:rsidRPr="00710F8B">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and of</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 xml:space="preserve">its subcontractors at any working time. FAIR/GSI must inform </w:t>
      </w:r>
      <w:r>
        <w:rPr>
          <w:rFonts w:ascii="Times New Roman" w:hAnsi="Times New Roman" w:cs="Times New Roman"/>
          <w:sz w:val="24"/>
          <w:szCs w:val="24"/>
          <w:lang w:val="en-US"/>
        </w:rPr>
        <w:t>ITEP</w:t>
      </w:r>
      <w:r w:rsidRPr="00710F8B">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about the visit at least</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five (5) working days in advance.</w:t>
      </w:r>
    </w:p>
    <w:p w14:paraId="717FB5FE" w14:textId="64A8330F" w:rsidR="000E218B" w:rsidRPr="003C0F18" w:rsidRDefault="000E218B" w:rsidP="003C0F18">
      <w:pPr>
        <w:pStyle w:val="a4"/>
        <w:numPr>
          <w:ilvl w:val="0"/>
          <w:numId w:val="3"/>
        </w:numPr>
        <w:ind w:left="0" w:firstLine="0"/>
        <w:contextualSpacing w:val="0"/>
        <w:rPr>
          <w:rFonts w:ascii="Times New Roman" w:hAnsi="Times New Roman" w:cs="Times New Roman"/>
          <w:b/>
          <w:sz w:val="28"/>
          <w:szCs w:val="28"/>
          <w:lang w:val="en-US"/>
        </w:rPr>
      </w:pPr>
      <w:r w:rsidRPr="003C0F18">
        <w:rPr>
          <w:rFonts w:ascii="Times New Roman" w:hAnsi="Times New Roman" w:cs="Times New Roman"/>
          <w:b/>
          <w:sz w:val="28"/>
          <w:szCs w:val="28"/>
          <w:lang w:val="en-US"/>
        </w:rPr>
        <w:t>Internal Quality Audits</w:t>
      </w:r>
    </w:p>
    <w:p w14:paraId="09237319" w14:textId="459A2EE6" w:rsidR="000E218B" w:rsidRDefault="000E218B" w:rsidP="00CC37BA">
      <w:pPr>
        <w:jc w:val="both"/>
        <w:rPr>
          <w:rFonts w:ascii="Times New Roman" w:hAnsi="Times New Roman" w:cs="Times New Roman"/>
          <w:sz w:val="24"/>
          <w:szCs w:val="24"/>
          <w:lang w:val="en-US"/>
        </w:rPr>
      </w:pPr>
      <w:r w:rsidRPr="000E218B">
        <w:rPr>
          <w:rFonts w:ascii="Times New Roman" w:hAnsi="Times New Roman" w:cs="Times New Roman"/>
          <w:sz w:val="24"/>
          <w:szCs w:val="24"/>
          <w:lang w:val="en-US"/>
        </w:rPr>
        <w:t>Internal quality audits will be performed in accordance with QMS documented procedures</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 xml:space="preserve">defined in the </w:t>
      </w:r>
      <w:r w:rsidR="00783E20" w:rsidRPr="003C0F18">
        <w:rPr>
          <w:rFonts w:ascii="TimesNewRomanPS-ItalicMT" w:hAnsi="TimesNewRomanPS-ItalicMT" w:cs="TimesNewRomanPS-ItalicMT"/>
          <w:i/>
          <w:iCs/>
          <w:sz w:val="24"/>
          <w:szCs w:val="24"/>
          <w:lang w:val="en-US"/>
        </w:rPr>
        <w:t xml:space="preserve">Audits </w:t>
      </w:r>
      <w:r w:rsidR="00783E20">
        <w:rPr>
          <w:rFonts w:ascii="TimesNewRomanPS-ItalicMT" w:hAnsi="TimesNewRomanPS-ItalicMT" w:cs="TimesNewRomanPS-ItalicMT"/>
          <w:i/>
          <w:iCs/>
          <w:sz w:val="24"/>
          <w:szCs w:val="24"/>
        </w:rPr>
        <w:t>СТО</w:t>
      </w:r>
      <w:r w:rsidR="00783E20" w:rsidRPr="003C0F18">
        <w:rPr>
          <w:rFonts w:ascii="TimesNewRomanPS-ItalicMT" w:hAnsi="TimesNewRomanPS-ItalicMT" w:cs="TimesNewRomanPS-ItalicMT"/>
          <w:i/>
          <w:iCs/>
          <w:sz w:val="24"/>
          <w:szCs w:val="24"/>
          <w:lang w:val="en-US"/>
        </w:rPr>
        <w:t xml:space="preserve"> </w:t>
      </w:r>
      <w:r w:rsidR="00783E20">
        <w:rPr>
          <w:rFonts w:ascii="TimesNewRomanPS-ItalicMT" w:hAnsi="TimesNewRomanPS-ItalicMT" w:cs="TimesNewRomanPS-ItalicMT"/>
          <w:i/>
          <w:iCs/>
          <w:sz w:val="24"/>
          <w:szCs w:val="24"/>
        </w:rPr>
        <w:t>СМК</w:t>
      </w:r>
      <w:r w:rsidR="00783E20">
        <w:rPr>
          <w:rFonts w:ascii="TimesNewRomanPS-ItalicMT" w:hAnsi="TimesNewRomanPS-ItalicMT" w:cs="TimesNewRomanPS-ItalicMT"/>
          <w:i/>
          <w:iCs/>
          <w:sz w:val="24"/>
          <w:szCs w:val="24"/>
          <w:lang w:val="en-US"/>
        </w:rPr>
        <w:t xml:space="preserve"> 8.2.2-2013</w:t>
      </w:r>
      <w:r w:rsidRPr="000E218B">
        <w:rPr>
          <w:rFonts w:ascii="Times New Roman" w:hAnsi="Times New Roman" w:cs="Times New Roman"/>
          <w:sz w:val="24"/>
          <w:szCs w:val="24"/>
          <w:lang w:val="en-US"/>
        </w:rPr>
        <w:t xml:space="preserve">. Audits will be performed by the </w:t>
      </w:r>
      <w:r w:rsidR="000F28E0" w:rsidRPr="000F28E0">
        <w:rPr>
          <w:rFonts w:ascii="Times New Roman" w:hAnsi="Times New Roman" w:cs="Times New Roman"/>
          <w:sz w:val="24"/>
          <w:szCs w:val="24"/>
          <w:lang w:val="en-US"/>
        </w:rPr>
        <w:t>QMS service staff</w:t>
      </w:r>
      <w:r w:rsidRPr="000E218B">
        <w:rPr>
          <w:rFonts w:ascii="Times New Roman" w:hAnsi="Times New Roman" w:cs="Times New Roman"/>
          <w:sz w:val="24"/>
          <w:szCs w:val="24"/>
          <w:lang w:val="en-US"/>
        </w:rPr>
        <w:t>, all employees of which have certificates of Internal auditors.</w:t>
      </w:r>
    </w:p>
    <w:p w14:paraId="6DB644B3" w14:textId="769DE389" w:rsidR="000E218B" w:rsidRPr="003C0F18" w:rsidRDefault="000E218B" w:rsidP="000E218B">
      <w:pPr>
        <w:rPr>
          <w:rFonts w:ascii="Times New Roman" w:hAnsi="Times New Roman" w:cs="Times New Roman"/>
          <w:b/>
          <w:sz w:val="28"/>
          <w:szCs w:val="28"/>
          <w:lang w:val="en-US"/>
        </w:rPr>
      </w:pPr>
      <w:r w:rsidRPr="003C0F18">
        <w:rPr>
          <w:rFonts w:ascii="Times New Roman" w:hAnsi="Times New Roman" w:cs="Times New Roman"/>
          <w:b/>
          <w:sz w:val="28"/>
          <w:szCs w:val="28"/>
          <w:lang w:val="en-US"/>
        </w:rPr>
        <w:t>Annex</w:t>
      </w:r>
    </w:p>
    <w:p w14:paraId="2064326F" w14:textId="61EB65F5" w:rsidR="000E218B" w:rsidRDefault="000E218B" w:rsidP="00CC37BA">
      <w:pPr>
        <w:jc w:val="both"/>
        <w:rPr>
          <w:rFonts w:ascii="Times New Roman" w:hAnsi="Times New Roman" w:cs="Times New Roman"/>
          <w:sz w:val="24"/>
          <w:szCs w:val="24"/>
          <w:lang w:val="en-US"/>
        </w:rPr>
      </w:pPr>
      <w:r w:rsidRPr="000E218B">
        <w:rPr>
          <w:rFonts w:ascii="Times New Roman" w:hAnsi="Times New Roman" w:cs="Times New Roman"/>
          <w:sz w:val="24"/>
          <w:szCs w:val="24"/>
          <w:lang w:val="en-US"/>
        </w:rPr>
        <w:t>This Annex and all herein listed and cited documents and regulations are an integral part of the</w:t>
      </w:r>
      <w:r>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Contract between the Contracting Parties.</w:t>
      </w:r>
    </w:p>
    <w:p w14:paraId="75688AFC" w14:textId="77777777" w:rsidR="00134298" w:rsidRDefault="00134298">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053A6AD2" w14:textId="086DBFED" w:rsidR="000E218B" w:rsidRPr="003C0F18" w:rsidRDefault="000E218B" w:rsidP="000E218B">
      <w:pPr>
        <w:rPr>
          <w:rFonts w:ascii="Times New Roman" w:hAnsi="Times New Roman" w:cs="Times New Roman"/>
          <w:sz w:val="28"/>
          <w:szCs w:val="28"/>
          <w:lang w:val="en-US"/>
        </w:rPr>
      </w:pPr>
      <w:r w:rsidRPr="003C0F18">
        <w:rPr>
          <w:rFonts w:ascii="Times New Roman" w:hAnsi="Times New Roman" w:cs="Times New Roman"/>
          <w:b/>
          <w:sz w:val="28"/>
          <w:szCs w:val="28"/>
          <w:lang w:val="en-US"/>
        </w:rPr>
        <w:lastRenderedPageBreak/>
        <w:t>Annex 1</w:t>
      </w:r>
    </w:p>
    <w:p w14:paraId="095916E1" w14:textId="0C4077C7" w:rsidR="000E218B" w:rsidRPr="003C0F18" w:rsidRDefault="000E218B" w:rsidP="000E218B">
      <w:pPr>
        <w:rPr>
          <w:rFonts w:ascii="Times New Roman" w:hAnsi="Times New Roman" w:cs="Times New Roman"/>
          <w:b/>
          <w:sz w:val="24"/>
          <w:szCs w:val="24"/>
          <w:lang w:val="en-US"/>
        </w:rPr>
      </w:pPr>
      <w:r w:rsidRPr="003C0F18">
        <w:rPr>
          <w:rFonts w:ascii="Times New Roman" w:hAnsi="Times New Roman" w:cs="Times New Roman"/>
          <w:b/>
          <w:sz w:val="24"/>
          <w:szCs w:val="24"/>
          <w:lang w:val="en-US"/>
        </w:rPr>
        <w:t>ISO 9001:2015</w:t>
      </w:r>
    </w:p>
    <w:p w14:paraId="77B09800" w14:textId="255B99F0" w:rsidR="00710F8B" w:rsidRPr="000E218B" w:rsidRDefault="000E218B" w:rsidP="00710F8B">
      <w:pPr>
        <w:rPr>
          <w:rFonts w:ascii="Times New Roman" w:hAnsi="Times New Roman" w:cs="Times New Roman"/>
          <w:sz w:val="24"/>
          <w:szCs w:val="24"/>
          <w:lang w:val="en-US"/>
        </w:rPr>
      </w:pPr>
      <w:r w:rsidRPr="000E218B">
        <w:rPr>
          <w:rFonts w:ascii="Times New Roman" w:hAnsi="Times New Roman" w:cs="Times New Roman"/>
          <w:sz w:val="24"/>
          <w:szCs w:val="24"/>
          <w:lang w:val="en-US"/>
        </w:rPr>
        <w:t xml:space="preserve">Certificate of conformity of </w:t>
      </w:r>
      <w:r w:rsidR="00A844F8">
        <w:rPr>
          <w:rFonts w:ascii="Times New Roman" w:hAnsi="Times New Roman" w:cs="Times New Roman"/>
          <w:sz w:val="24"/>
          <w:szCs w:val="24"/>
          <w:lang w:val="en-US"/>
        </w:rPr>
        <w:t>NRC “Kurchatov Institute” - ITEP</w:t>
      </w:r>
      <w:r w:rsidR="00A844F8" w:rsidRPr="00710F8B">
        <w:rPr>
          <w:rFonts w:ascii="Times New Roman" w:hAnsi="Times New Roman" w:cs="Times New Roman"/>
          <w:sz w:val="24"/>
          <w:szCs w:val="24"/>
          <w:lang w:val="en-US"/>
        </w:rPr>
        <w:t xml:space="preserve"> </w:t>
      </w:r>
      <w:r w:rsidRPr="000E218B">
        <w:rPr>
          <w:rFonts w:ascii="Times New Roman" w:hAnsi="Times New Roman" w:cs="Times New Roman"/>
          <w:sz w:val="24"/>
          <w:szCs w:val="24"/>
          <w:lang w:val="en-US"/>
        </w:rPr>
        <w:t>to ISO 9001:2015.</w:t>
      </w:r>
    </w:p>
    <w:p w14:paraId="7EB5DF3E" w14:textId="1C7C5D22" w:rsidR="006B6A7E" w:rsidRDefault="004D1D43" w:rsidP="008C7F57">
      <w:pPr>
        <w:ind w:firstLine="567"/>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6A0DAE13" wp14:editId="3CFA3C6B">
            <wp:extent cx="5259977" cy="7445487"/>
            <wp:effectExtent l="0" t="0" r="0" b="3175"/>
            <wp:docPr id="2" name="Рисунок 2" descr="D:\Works\_CURRENT\Shottky\CDR\sertificate_9001_2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_CURRENT\Shottky\CDR\sertificate_9001_2015.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9946" cy="7473753"/>
                    </a:xfrm>
                    <a:prstGeom prst="rect">
                      <a:avLst/>
                    </a:prstGeom>
                    <a:noFill/>
                    <a:ln>
                      <a:noFill/>
                    </a:ln>
                  </pic:spPr>
                </pic:pic>
              </a:graphicData>
            </a:graphic>
          </wp:inline>
        </w:drawing>
      </w:r>
    </w:p>
    <w:p w14:paraId="447B6766" w14:textId="2F67BFA3" w:rsidR="00E23DD0" w:rsidRPr="003C0F18" w:rsidRDefault="00E23DD0" w:rsidP="00E23DD0">
      <w:pPr>
        <w:rPr>
          <w:rFonts w:ascii="Times New Roman" w:hAnsi="Times New Roman" w:cs="Times New Roman"/>
          <w:sz w:val="28"/>
          <w:szCs w:val="28"/>
          <w:lang w:val="en-US"/>
        </w:rPr>
      </w:pPr>
      <w:r w:rsidRPr="003C0F18">
        <w:rPr>
          <w:rFonts w:ascii="Times New Roman" w:hAnsi="Times New Roman" w:cs="Times New Roman"/>
          <w:b/>
          <w:sz w:val="28"/>
          <w:szCs w:val="28"/>
          <w:lang w:val="en-US"/>
        </w:rPr>
        <w:lastRenderedPageBreak/>
        <w:t>Annex 2</w:t>
      </w:r>
    </w:p>
    <w:p w14:paraId="0CEE9371" w14:textId="0C7312AD" w:rsidR="006656BB" w:rsidRPr="003C0F18" w:rsidRDefault="00E23DD0" w:rsidP="000E218B">
      <w:pPr>
        <w:rPr>
          <w:rFonts w:ascii="Times New Roman" w:hAnsi="Times New Roman" w:cs="Times New Roman"/>
          <w:b/>
          <w:sz w:val="24"/>
          <w:szCs w:val="24"/>
          <w:lang w:val="en-US"/>
        </w:rPr>
      </w:pPr>
      <w:r w:rsidRPr="003C0F18">
        <w:rPr>
          <w:rFonts w:ascii="Times New Roman" w:hAnsi="Times New Roman" w:cs="Times New Roman"/>
          <w:b/>
          <w:sz w:val="24"/>
          <w:szCs w:val="24"/>
          <w:lang w:val="en-US"/>
        </w:rPr>
        <w:t>Specifications and Guidelines</w:t>
      </w:r>
    </w:p>
    <w:p w14:paraId="52F16465" w14:textId="4177BAF0" w:rsidR="006656BB" w:rsidRPr="00E23DD0" w:rsidRDefault="00E23DD0" w:rsidP="000E218B">
      <w:pPr>
        <w:rPr>
          <w:rFonts w:ascii="Times New Roman" w:hAnsi="Times New Roman" w:cs="Times New Roman"/>
          <w:sz w:val="24"/>
          <w:szCs w:val="24"/>
          <w:lang w:val="en-US"/>
        </w:rPr>
      </w:pPr>
      <w:r w:rsidRPr="00E23DD0">
        <w:rPr>
          <w:rFonts w:ascii="Times New Roman" w:hAnsi="Times New Roman" w:cs="Times New Roman"/>
          <w:sz w:val="24"/>
          <w:szCs w:val="24"/>
          <w:lang w:val="en-US"/>
        </w:rPr>
        <w:t>Component: Tune and Longitudinal diagnostics, Schottky Pickup for CR (PSP 2.5.6.</w:t>
      </w:r>
      <w:r>
        <w:rPr>
          <w:rFonts w:ascii="Times New Roman" w:hAnsi="Times New Roman" w:cs="Times New Roman"/>
          <w:sz w:val="24"/>
          <w:szCs w:val="24"/>
          <w:lang w:val="en-US"/>
        </w:rPr>
        <w:t>3</w:t>
      </w:r>
      <w:r w:rsidRPr="00E23DD0">
        <w:rPr>
          <w:rFonts w:ascii="Times New Roman" w:hAnsi="Times New Roman" w:cs="Times New Roman"/>
          <w:sz w:val="24"/>
          <w:szCs w:val="24"/>
          <w:lang w:val="en-US"/>
        </w:rPr>
        <w:t>.</w:t>
      </w:r>
      <w:r>
        <w:rPr>
          <w:rFonts w:ascii="Times New Roman" w:hAnsi="Times New Roman" w:cs="Times New Roman"/>
          <w:sz w:val="24"/>
          <w:szCs w:val="24"/>
          <w:lang w:val="en-US"/>
        </w:rPr>
        <w:t>2</w:t>
      </w:r>
      <w:r w:rsidRPr="00E23DD0">
        <w:rPr>
          <w:rFonts w:ascii="Times New Roman" w:hAnsi="Times New Roman" w:cs="Times New Roman"/>
          <w:sz w:val="24"/>
          <w:szCs w:val="24"/>
          <w:lang w:val="en-US"/>
        </w:rPr>
        <w:t>)</w:t>
      </w:r>
    </w:p>
    <w:p w14:paraId="49A310C4" w14:textId="7D82B902" w:rsidR="00E23DD0" w:rsidRPr="00CD3B1C" w:rsidRDefault="00E23DD0" w:rsidP="00E23DD0">
      <w:pPr>
        <w:ind w:firstLine="708"/>
        <w:rPr>
          <w:rFonts w:ascii="Times New Roman" w:hAnsi="Times New Roman" w:cs="Times New Roman"/>
          <w:b/>
          <w:sz w:val="24"/>
          <w:szCs w:val="24"/>
          <w:lang w:val="en-US"/>
        </w:rPr>
      </w:pPr>
      <w:r w:rsidRPr="00E23DD0">
        <w:rPr>
          <w:rFonts w:ascii="Times New Roman" w:hAnsi="Times New Roman" w:cs="Times New Roman"/>
          <w:b/>
          <w:sz w:val="24"/>
          <w:szCs w:val="24"/>
          <w:lang w:val="en-US"/>
        </w:rPr>
        <w:t>General Documents [1…5]</w:t>
      </w:r>
    </w:p>
    <w:p w14:paraId="4B2EF94D"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 TDR-CR, Technical Design Report on the Collector Ring (CR)</w:t>
      </w:r>
    </w:p>
    <w:p w14:paraId="5BAFCD65" w14:textId="5865683C" w:rsidR="00E23DD0" w:rsidRDefault="0056154F" w:rsidP="0056154F">
      <w:pPr>
        <w:rPr>
          <w:rFonts w:ascii="Times New Roman" w:hAnsi="Times New Roman" w:cs="Times New Roman"/>
          <w:sz w:val="24"/>
          <w:szCs w:val="24"/>
          <w:lang w:val="en-US"/>
        </w:rPr>
      </w:pPr>
      <w:r w:rsidRPr="0056154F">
        <w:rPr>
          <w:rFonts w:ascii="Times New Roman" w:hAnsi="Times New Roman" w:cs="Times New Roman"/>
          <w:sz w:val="24"/>
          <w:szCs w:val="24"/>
          <w:lang w:val="en-US"/>
        </w:rPr>
        <w:t>[2] F-GS-F-01e-General_Specification, General Specification (General Specification for the</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FAIR Accelerator Facility Project)</w:t>
      </w:r>
    </w:p>
    <w:p w14:paraId="4EEAAC78" w14:textId="1FA93E79" w:rsidR="0056154F" w:rsidRPr="00CD3B1C" w:rsidRDefault="0056154F" w:rsidP="0056154F">
      <w:pPr>
        <w:ind w:firstLine="708"/>
        <w:rPr>
          <w:rFonts w:ascii="Times New Roman" w:hAnsi="Times New Roman" w:cs="Times New Roman"/>
          <w:b/>
          <w:sz w:val="24"/>
          <w:szCs w:val="24"/>
          <w:lang w:val="en-US"/>
        </w:rPr>
      </w:pPr>
      <w:r w:rsidRPr="0056154F">
        <w:rPr>
          <w:rFonts w:ascii="Times New Roman" w:hAnsi="Times New Roman" w:cs="Times New Roman"/>
          <w:b/>
          <w:sz w:val="24"/>
          <w:szCs w:val="24"/>
          <w:lang w:val="en-US"/>
        </w:rPr>
        <w:t>Common Specifications [10..19]</w:t>
      </w:r>
    </w:p>
    <w:p w14:paraId="517EE273"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[10] F-CS-BD-01e_Beam_Diagnostics, Common Specification Beam Diagnostics for FAIR</w:t>
      </w:r>
    </w:p>
    <w:p w14:paraId="714A670A" w14:textId="0BC22907" w:rsidR="00E23DD0" w:rsidRDefault="0056154F" w:rsidP="0056154F">
      <w:pPr>
        <w:rPr>
          <w:rFonts w:ascii="Times New Roman" w:hAnsi="Times New Roman" w:cs="Times New Roman"/>
          <w:sz w:val="24"/>
          <w:szCs w:val="24"/>
          <w:lang w:val="en-US"/>
        </w:rPr>
      </w:pPr>
      <w:r w:rsidRPr="0056154F">
        <w:rPr>
          <w:rFonts w:ascii="Times New Roman" w:hAnsi="Times New Roman" w:cs="Times New Roman"/>
          <w:sz w:val="24"/>
          <w:szCs w:val="24"/>
          <w:lang w:val="en-US"/>
        </w:rPr>
        <w:t>[11] F-CS-RF-5e_Electronics_Specifications</w:t>
      </w:r>
    </w:p>
    <w:p w14:paraId="549B381B" w14:textId="3ACE7BBA" w:rsidR="00E23DD0" w:rsidRPr="00E23DD0" w:rsidRDefault="00E23DD0" w:rsidP="00E23DD0">
      <w:pPr>
        <w:ind w:firstLine="708"/>
        <w:rPr>
          <w:rFonts w:ascii="Times New Roman" w:hAnsi="Times New Roman" w:cs="Times New Roman"/>
          <w:b/>
          <w:sz w:val="24"/>
          <w:szCs w:val="24"/>
          <w:lang w:val="en-US"/>
        </w:rPr>
      </w:pPr>
      <w:r w:rsidRPr="00E23DD0">
        <w:rPr>
          <w:rFonts w:ascii="Times New Roman" w:hAnsi="Times New Roman" w:cs="Times New Roman"/>
          <w:b/>
          <w:sz w:val="24"/>
          <w:szCs w:val="24"/>
          <w:lang w:val="en-US"/>
        </w:rPr>
        <w:t>Detailed Specifications [20...23]</w:t>
      </w:r>
    </w:p>
    <w:p w14:paraId="15566B4E"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[20] F-DS-BD-40e DAQ</w:t>
      </w:r>
    </w:p>
    <w:p w14:paraId="2F5F46A2"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[21] F-DS-C-05e_General-Machine-Timing-System</w:t>
      </w:r>
    </w:p>
    <w:p w14:paraId="752590A3"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[22] F-DS-C-06e_Timing-Receivers</w:t>
      </w:r>
    </w:p>
    <w:p w14:paraId="7B54D259" w14:textId="3D2AAA9C" w:rsidR="00E23DD0" w:rsidRDefault="0056154F" w:rsidP="0056154F">
      <w:pPr>
        <w:rPr>
          <w:rFonts w:ascii="Times New Roman" w:hAnsi="Times New Roman" w:cs="Times New Roman"/>
          <w:sz w:val="24"/>
          <w:szCs w:val="24"/>
          <w:lang w:val="en-US"/>
        </w:rPr>
      </w:pPr>
      <w:r w:rsidRPr="0056154F">
        <w:rPr>
          <w:rFonts w:ascii="Times New Roman" w:hAnsi="Times New Roman" w:cs="Times New Roman"/>
          <w:sz w:val="24"/>
          <w:szCs w:val="24"/>
          <w:lang w:val="en-US"/>
        </w:rPr>
        <w:t>[23] F-DS-BD-44e_mech_vacuumchambers_HEBT</w:t>
      </w:r>
    </w:p>
    <w:p w14:paraId="61C4521A" w14:textId="43F541C7" w:rsidR="00E23DD0" w:rsidRPr="00E23DD0" w:rsidRDefault="0056154F" w:rsidP="00E23DD0">
      <w:pPr>
        <w:ind w:firstLine="708"/>
        <w:rPr>
          <w:rFonts w:ascii="Times New Roman" w:hAnsi="Times New Roman" w:cs="Times New Roman"/>
          <w:b/>
          <w:sz w:val="24"/>
          <w:szCs w:val="24"/>
          <w:lang w:val="en-US"/>
        </w:rPr>
      </w:pPr>
      <w:r w:rsidRPr="0056154F">
        <w:rPr>
          <w:rFonts w:ascii="Times New Roman" w:hAnsi="Times New Roman" w:cs="Times New Roman"/>
          <w:b/>
          <w:sz w:val="24"/>
          <w:szCs w:val="24"/>
          <w:lang w:val="en-US"/>
        </w:rPr>
        <w:t>Development Guidelines</w:t>
      </w:r>
      <w:r w:rsidR="00E23DD0" w:rsidRPr="00E23DD0">
        <w:rPr>
          <w:rFonts w:ascii="Times New Roman" w:hAnsi="Times New Roman" w:cs="Times New Roman"/>
          <w:b/>
          <w:sz w:val="24"/>
          <w:szCs w:val="24"/>
          <w:lang w:val="en-US"/>
        </w:rPr>
        <w:t xml:space="preserve"> [30…35]</w:t>
      </w:r>
    </w:p>
    <w:p w14:paraId="133CFB53"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[30] F-DG-C-01e_FESA-Development-Guideline</w:t>
      </w:r>
    </w:p>
    <w:p w14:paraId="7EBA9DDB" w14:textId="25825614" w:rsidR="00E23DD0" w:rsidRDefault="0056154F" w:rsidP="0056154F">
      <w:pPr>
        <w:rPr>
          <w:rFonts w:ascii="Times New Roman" w:hAnsi="Times New Roman" w:cs="Times New Roman"/>
          <w:sz w:val="24"/>
          <w:szCs w:val="24"/>
          <w:lang w:val="en-US"/>
        </w:rPr>
      </w:pPr>
      <w:r w:rsidRPr="0056154F">
        <w:rPr>
          <w:rFonts w:ascii="Times New Roman" w:hAnsi="Times New Roman" w:cs="Times New Roman"/>
          <w:sz w:val="24"/>
          <w:szCs w:val="24"/>
          <w:lang w:val="en-US"/>
        </w:rPr>
        <w:t>[31] F-DG-C-02e_GUI-Guideline</w:t>
      </w:r>
    </w:p>
    <w:p w14:paraId="019FD996" w14:textId="3CA22DA9" w:rsidR="0056154F" w:rsidRPr="00E23DD0" w:rsidRDefault="0056154F" w:rsidP="0056154F">
      <w:pPr>
        <w:ind w:firstLine="708"/>
        <w:rPr>
          <w:rFonts w:ascii="Times New Roman" w:hAnsi="Times New Roman" w:cs="Times New Roman"/>
          <w:b/>
          <w:sz w:val="24"/>
          <w:szCs w:val="24"/>
          <w:lang w:val="en-US"/>
        </w:rPr>
      </w:pPr>
      <w:r w:rsidRPr="0056154F">
        <w:rPr>
          <w:rFonts w:ascii="Times New Roman" w:hAnsi="Times New Roman" w:cs="Times New Roman"/>
          <w:b/>
          <w:sz w:val="24"/>
          <w:szCs w:val="24"/>
          <w:lang w:val="en-US"/>
        </w:rPr>
        <w:t>Technical Guidelines [100..199]</w:t>
      </w:r>
    </w:p>
    <w:p w14:paraId="5594E032"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[100] F-TG-V-2.1e_Stainless_Steel_for_Beam_Vacuum_Chambers</w:t>
      </w:r>
    </w:p>
    <w:p w14:paraId="4B69D094"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[101] F-TG-V-2.19e_Additives_for_TIG_Welding_of_Stainless_Steel</w:t>
      </w:r>
    </w:p>
    <w:p w14:paraId="3573A59E"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[102] F- -TG-V-2.36e_Bolts_Studs_Nuts_Washers_for_non-bakeable_UHV_Components</w:t>
      </w:r>
    </w:p>
    <w:p w14:paraId="30A56ECC"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[103] F-TG-V-2.24e_Materials_in_UHV</w:t>
      </w:r>
    </w:p>
    <w:p w14:paraId="55985E20"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[104] F-TG-V-2.25e_Forged_Blanks_for_Vacuum_Applications_Material_1.4429_ESU</w:t>
      </w:r>
    </w:p>
    <w:p w14:paraId="515FDF8B"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[105] F-TG-V-2.5e_Vacuum_Firing</w:t>
      </w:r>
    </w:p>
    <w:p w14:paraId="660FC33E"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[106] F-TG-V-3.1e_Constructive_Design_of_Welding_Seams_for_Vacuum_Chambers</w:t>
      </w:r>
    </w:p>
    <w:p w14:paraId="05C20302"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[107] F-TG-V-3.4e_Manufacturing_of_CF-Knife_Edge_Flanges</w:t>
      </w:r>
    </w:p>
    <w:p w14:paraId="7EFA2343"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[108] TG-V-3.41e_COF_Gaskets</w:t>
      </w:r>
    </w:p>
    <w:p w14:paraId="5D27C2BD"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[109] F-TG-V-3.42e_Copper_Gaskets_for_ConFlat_Flanges</w:t>
      </w:r>
    </w:p>
    <w:p w14:paraId="5966C12C"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[110] F-TG-V-3.9e Welding of CF-Flanges on Tubes</w:t>
      </w:r>
    </w:p>
    <w:p w14:paraId="560DA021"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[111] F-TG-V-5.1e_Surface_Conditions_of_Vacuum Chambers</w:t>
      </w:r>
    </w:p>
    <w:p w14:paraId="63C50873"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[112] F-TG-V-6.1e_Cleaning_of_UHV_Components_Stainless_Steel</w:t>
      </w:r>
    </w:p>
    <w:p w14:paraId="18E2044A"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[113] F-TG-V-6.2e_Cleaning_of_Standard_Vacuum_Components</w:t>
      </w:r>
    </w:p>
    <w:p w14:paraId="31CB3C90"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[114] F-TG-V-6.3e_Cleaning_of_Bellows_Used_in_Beam_Vacuum</w:t>
      </w:r>
    </w:p>
    <w:p w14:paraId="5CDF2432"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[115] F-TG-V-7.1e_Mechanical_Acceptance_Test_for_UHV_Components</w:t>
      </w:r>
    </w:p>
    <w:p w14:paraId="777C81BB"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[116] F-TG-V-7.15e_Record_for_Factory_Acceptance_Test_(FAT)_of_Vacuum_Components</w:t>
      </w:r>
    </w:p>
    <w:p w14:paraId="7E89CE87"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[117] F-TG-V-7.2e_Vacuum_Properties_Acceptance_Test_without_Bakeout</w:t>
      </w:r>
    </w:p>
    <w:p w14:paraId="07C50AF4"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[118] F-TG-V-7.38e Leak Detection of UHV Components</w:t>
      </w:r>
    </w:p>
    <w:p w14:paraId="2D41FA80"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lastRenderedPageBreak/>
        <w:t>[119] F-TG-8.18e_Recommended_Guidelines_for_Purchase_of_Vacuum_Chambers_ CR</w:t>
      </w:r>
    </w:p>
    <w:p w14:paraId="5733BB64"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[120] F-TG-V-9.1e_Transport_and_Packaging_of_Vacuum_Components</w:t>
      </w:r>
    </w:p>
    <w:p w14:paraId="76A8E2B0"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[121] F-TG-V-9.12e Sealing Cap for CF Flanges</w:t>
      </w:r>
    </w:p>
    <w:p w14:paraId="480D6157"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[122] F-TG-V-9.4e Transportation by air cushions</w:t>
      </w:r>
    </w:p>
    <w:p w14:paraId="1B671D55" w14:textId="599C2934"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[123] F-TG-V-10.14e Documentation of Results from Mechanical and Thermo-Mechanical</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FEM-Simulations</w:t>
      </w:r>
    </w:p>
    <w:p w14:paraId="5DDD0B30"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[124] F-TG-B-01e_Material_Selection_Radiation</w:t>
      </w:r>
    </w:p>
    <w:p w14:paraId="04030AF4"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[125] FAIR Technical Guideline, F-TG-B-02e DARL-T1, “Datenaustauschrichtlinie”</w:t>
      </w:r>
    </w:p>
    <w:p w14:paraId="03C7F64E"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[126] FAIR Technical Guideline, F-TG-B-03e DARL-T2, “Datenaustauschrichtlinie”</w:t>
      </w:r>
    </w:p>
    <w:p w14:paraId="2940C2A3"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[127] FAIR Technical Guideline, F-TG-MDS-en-KRL, Konstruktionsrichtlinie (KRL)</w:t>
      </w:r>
    </w:p>
    <w:p w14:paraId="3477B8D0"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[128] FAIR Technical Guideline, F-TG-S-2.17e General construction norms</w:t>
      </w:r>
    </w:p>
    <w:p w14:paraId="6FF9D5FB"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[129] F-TG-ET-01e_Electrical_Design_Rules_and_Regulations</w:t>
      </w:r>
    </w:p>
    <w:p w14:paraId="5E92F6E4"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[130] F-TG-C-01e_Ethernet-Network-Connectivity</w:t>
      </w:r>
    </w:p>
    <w:p w14:paraId="47167AA5"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[131] F-TG-C-02e_Control-System-Equipment-Interfaces</w:t>
      </w:r>
    </w:p>
    <w:p w14:paraId="446BE269"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[132] F-TG-T-01e_Transport</w:t>
      </w:r>
    </w:p>
    <w:p w14:paraId="30AAF127" w14:textId="51FAA24D" w:rsidR="00E23DD0"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[133] F-TG-T-02e_Existing_Infrastructure</w:t>
      </w:r>
    </w:p>
    <w:p w14:paraId="5F71177F"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[134] F-TG-T-03e_Installation</w:t>
      </w:r>
    </w:p>
    <w:p w14:paraId="109F57BA"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[135] F-TG-B-0.5e_CID_and_Barcode</w:t>
      </w:r>
    </w:p>
    <w:p w14:paraId="4BF54653"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[136] F-TG-S-3.51e Non-modular individual stand_steel</w:t>
      </w:r>
    </w:p>
    <w:p w14:paraId="1B97AA22" w14:textId="77777777"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[137] F-TG-S-3.50e Alignment bridges</w:t>
      </w:r>
    </w:p>
    <w:p w14:paraId="17315617" w14:textId="246694DF" w:rsidR="0056154F" w:rsidRDefault="0056154F" w:rsidP="0056154F">
      <w:pPr>
        <w:rPr>
          <w:rFonts w:ascii="Times New Roman" w:hAnsi="Times New Roman" w:cs="Times New Roman"/>
          <w:sz w:val="24"/>
          <w:szCs w:val="24"/>
          <w:lang w:val="en-US"/>
        </w:rPr>
      </w:pPr>
      <w:r w:rsidRPr="0056154F">
        <w:rPr>
          <w:rFonts w:ascii="Times New Roman" w:hAnsi="Times New Roman" w:cs="Times New Roman"/>
          <w:sz w:val="24"/>
          <w:szCs w:val="24"/>
          <w:lang w:val="en-US"/>
        </w:rPr>
        <w:t>[138] F-TG-A-3.55e_Layout_of_a_fiducial_target_seat</w:t>
      </w:r>
    </w:p>
    <w:p w14:paraId="6C6AF122" w14:textId="235131D4" w:rsidR="0056154F" w:rsidRPr="0056154F" w:rsidRDefault="0056154F" w:rsidP="0056154F">
      <w:pPr>
        <w:ind w:firstLine="708"/>
        <w:rPr>
          <w:rFonts w:ascii="Times New Roman" w:hAnsi="Times New Roman" w:cs="Times New Roman"/>
          <w:b/>
          <w:sz w:val="24"/>
          <w:szCs w:val="24"/>
          <w:lang w:val="en-US"/>
        </w:rPr>
      </w:pPr>
      <w:r w:rsidRPr="0056154F">
        <w:rPr>
          <w:rFonts w:ascii="Times New Roman" w:hAnsi="Times New Roman" w:cs="Times New Roman"/>
          <w:b/>
          <w:sz w:val="24"/>
          <w:szCs w:val="24"/>
          <w:lang w:val="en-US"/>
        </w:rPr>
        <w:t>Special Documents and Technical Notes [200...]</w:t>
      </w:r>
    </w:p>
    <w:p w14:paraId="6DBE620D" w14:textId="0FA3E924"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[200] V. R. Schaa, F. Peldzinski, M. Kühne and Bayer, Wolfgang, "System for Nomenclatures</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of Accelerator Devices at FAIR &amp; GSI," [Online]. Available:</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https://wwwacc.gsi.de/wiki/Accnomen.</w:t>
      </w:r>
    </w:p>
    <w:p w14:paraId="7EDDAC27" w14:textId="4069545D"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[201] S.Chattopadhyay, Some Fundamental Aspects of Fluctuations and Coherence in</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Charged-Particle beams in Storage Rings, CERN Yellow report 84-11, October 1984</w:t>
      </w:r>
    </w:p>
    <w:p w14:paraId="51D85731" w14:textId="6F9502FC"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[202] D. Boussard. Schottky Noise and Beam Transfer Function Diagnostics, CERN SPS : 86</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(1986).</w:t>
      </w:r>
    </w:p>
    <w:p w14:paraId="54A7A373" w14:textId="1F0E22A4"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[203] R. Singh et al. , Understanding The Tune Spectrum Of High Intensity Beams, Proc.of</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IBIC 2013, p.941, Oxford, UK</w:t>
      </w:r>
    </w:p>
    <w:p w14:paraId="4317E73A" w14:textId="326164B6"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[204] King-Yuen Ng, Impedances Of stripline Beam-Position Monitors, Particle Accelerators,</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1988, Vol. 23, pp. 93-102</w:t>
      </w:r>
    </w:p>
    <w:p w14:paraId="514CB7A0" w14:textId="7DF817B1"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[205] A. Blednykh#, W. Cheng, S. Krinsky, Stripline Beam Impedance, Proceedings of</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PAC2013, Pasadena, CA USA</w:t>
      </w:r>
    </w:p>
    <w:p w14:paraId="71BC5A12" w14:textId="0E1F7AE4"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[206] G.R. Lambertson, “Dynamic Devices-Pickups and Kickers,” in Physics of Accelerators,</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eds. M. Month and M. Dienes, AIP conf Proc. 153, 1414 (1987).</w:t>
      </w:r>
    </w:p>
    <w:p w14:paraId="4347B9AC" w14:textId="4CC47083"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[207] D. A. Goldberg and G. R. Lambertson, “Dynamic Devices a Primer on Pickups and</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Kickers” LBL-31664, Nov. 1991.</w:t>
      </w:r>
    </w:p>
    <w:p w14:paraId="7EFAE306" w14:textId="260C41A4" w:rsidR="0056154F" w:rsidRPr="0056154F" w:rsidRDefault="0056154F" w:rsidP="0056154F">
      <w:pPr>
        <w:spacing w:after="0"/>
        <w:rPr>
          <w:rFonts w:ascii="Times New Roman" w:hAnsi="Times New Roman" w:cs="Times New Roman"/>
          <w:sz w:val="24"/>
          <w:szCs w:val="24"/>
          <w:lang w:val="en-US"/>
        </w:rPr>
      </w:pPr>
      <w:r w:rsidRPr="0056154F">
        <w:rPr>
          <w:rFonts w:ascii="Times New Roman" w:hAnsi="Times New Roman" w:cs="Times New Roman"/>
          <w:sz w:val="24"/>
          <w:szCs w:val="24"/>
          <w:lang w:val="en-US"/>
        </w:rPr>
        <w:t>[208] F. Nolden, Instrumentation and Diagnostics Using Schottky Signals, Proceedings DIPAC</w:t>
      </w:r>
      <w:r>
        <w:rPr>
          <w:rFonts w:ascii="Times New Roman" w:hAnsi="Times New Roman" w:cs="Times New Roman"/>
          <w:sz w:val="24"/>
          <w:szCs w:val="24"/>
          <w:lang w:val="en-US"/>
        </w:rPr>
        <w:t xml:space="preserve"> </w:t>
      </w:r>
      <w:r w:rsidRPr="0056154F">
        <w:rPr>
          <w:rFonts w:ascii="Times New Roman" w:hAnsi="Times New Roman" w:cs="Times New Roman"/>
          <w:sz w:val="24"/>
          <w:szCs w:val="24"/>
          <w:lang w:val="en-US"/>
        </w:rPr>
        <w:t>2001</w:t>
      </w:r>
    </w:p>
    <w:p w14:paraId="71005A8B" w14:textId="79E45343" w:rsidR="00E23DD0" w:rsidRDefault="0056154F" w:rsidP="0056154F">
      <w:pPr>
        <w:rPr>
          <w:rFonts w:ascii="Times New Roman" w:hAnsi="Times New Roman" w:cs="Times New Roman"/>
          <w:sz w:val="24"/>
          <w:szCs w:val="24"/>
          <w:lang w:val="en-US"/>
        </w:rPr>
      </w:pPr>
      <w:r w:rsidRPr="0056154F">
        <w:rPr>
          <w:rFonts w:ascii="Times New Roman" w:hAnsi="Times New Roman" w:cs="Times New Roman"/>
          <w:sz w:val="24"/>
          <w:szCs w:val="24"/>
          <w:lang w:val="en-US"/>
        </w:rPr>
        <w:t>[209] J. Bosser, Beam Instrumentation, CERN-PE-ED 001-92</w:t>
      </w:r>
    </w:p>
    <w:p w14:paraId="71B8AB7F" w14:textId="77777777" w:rsidR="000F28E0" w:rsidRDefault="000F28E0">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14:paraId="73C587DD" w14:textId="5B4E9BB7" w:rsidR="0056154F" w:rsidRPr="003C0F18" w:rsidRDefault="0056154F" w:rsidP="0056154F">
      <w:pPr>
        <w:rPr>
          <w:rFonts w:ascii="Times New Roman" w:hAnsi="Times New Roman" w:cs="Times New Roman"/>
          <w:sz w:val="28"/>
          <w:szCs w:val="28"/>
          <w:lang w:val="en-US"/>
        </w:rPr>
      </w:pPr>
      <w:r w:rsidRPr="003C0F18">
        <w:rPr>
          <w:rFonts w:ascii="Times New Roman" w:hAnsi="Times New Roman" w:cs="Times New Roman"/>
          <w:b/>
          <w:sz w:val="28"/>
          <w:szCs w:val="28"/>
          <w:lang w:val="en-US"/>
        </w:rPr>
        <w:lastRenderedPageBreak/>
        <w:t>Annex 3</w:t>
      </w:r>
    </w:p>
    <w:p w14:paraId="55B8B837" w14:textId="338EBC84" w:rsidR="00E23DD0" w:rsidRPr="003C0F18" w:rsidRDefault="0056154F" w:rsidP="000E218B">
      <w:pPr>
        <w:rPr>
          <w:rFonts w:ascii="Times New Roman" w:hAnsi="Times New Roman" w:cs="Times New Roman"/>
          <w:b/>
          <w:sz w:val="24"/>
          <w:szCs w:val="24"/>
          <w:lang w:val="en-US"/>
        </w:rPr>
      </w:pPr>
      <w:r w:rsidRPr="003C0F18">
        <w:rPr>
          <w:rFonts w:ascii="Times New Roman" w:hAnsi="Times New Roman" w:cs="Times New Roman"/>
          <w:b/>
          <w:sz w:val="24"/>
          <w:szCs w:val="24"/>
          <w:lang w:val="en-US"/>
        </w:rPr>
        <w:t>List of abbreviations</w:t>
      </w:r>
    </w:p>
    <w:tbl>
      <w:tblPr>
        <w:tblStyle w:val="a3"/>
        <w:tblW w:w="0" w:type="auto"/>
        <w:tblLook w:val="04A0" w:firstRow="1" w:lastRow="0" w:firstColumn="1" w:lastColumn="0" w:noHBand="0" w:noVBand="1"/>
      </w:tblPr>
      <w:tblGrid>
        <w:gridCol w:w="1271"/>
        <w:gridCol w:w="8074"/>
      </w:tblGrid>
      <w:tr w:rsidR="0056154F" w14:paraId="2895F128" w14:textId="77777777" w:rsidTr="0056154F">
        <w:tc>
          <w:tcPr>
            <w:tcW w:w="1271" w:type="dxa"/>
          </w:tcPr>
          <w:p w14:paraId="7A56E57A" w14:textId="644A9128" w:rsidR="0056154F"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CC</w:t>
            </w:r>
          </w:p>
        </w:tc>
        <w:tc>
          <w:tcPr>
            <w:tcW w:w="8074" w:type="dxa"/>
          </w:tcPr>
          <w:p w14:paraId="72AE6CEF" w14:textId="5BE91A7B" w:rsidR="0056154F"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Collaboration Contract</w:t>
            </w:r>
          </w:p>
        </w:tc>
      </w:tr>
      <w:tr w:rsidR="0056154F" w14:paraId="0F6FD334" w14:textId="77777777" w:rsidTr="0056154F">
        <w:tc>
          <w:tcPr>
            <w:tcW w:w="1271" w:type="dxa"/>
          </w:tcPr>
          <w:p w14:paraId="1B514767" w14:textId="3999284B" w:rsidR="0056154F"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CR</w:t>
            </w:r>
          </w:p>
        </w:tc>
        <w:tc>
          <w:tcPr>
            <w:tcW w:w="8074" w:type="dxa"/>
          </w:tcPr>
          <w:p w14:paraId="182CF2EB" w14:textId="6C7FEE36" w:rsidR="0056154F"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Collector Ring</w:t>
            </w:r>
          </w:p>
        </w:tc>
      </w:tr>
      <w:tr w:rsidR="0056154F" w:rsidRPr="004B33E2" w14:paraId="53F20760" w14:textId="77777777" w:rsidTr="0056154F">
        <w:tc>
          <w:tcPr>
            <w:tcW w:w="1271" w:type="dxa"/>
          </w:tcPr>
          <w:p w14:paraId="50061D59" w14:textId="31DE5292" w:rsidR="0056154F"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DQS</w:t>
            </w:r>
          </w:p>
        </w:tc>
        <w:tc>
          <w:tcPr>
            <w:tcW w:w="8074" w:type="dxa"/>
          </w:tcPr>
          <w:p w14:paraId="15A0C6A9" w14:textId="281AED57" w:rsidR="0056154F" w:rsidRPr="00CA3E4E"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Deutsche Gesellschaft zur Zertifizierung von Managementsystemen</w:t>
            </w:r>
          </w:p>
        </w:tc>
      </w:tr>
      <w:tr w:rsidR="0056154F" w:rsidRPr="004B33E2" w14:paraId="77A39E09" w14:textId="77777777" w:rsidTr="0056154F">
        <w:tc>
          <w:tcPr>
            <w:tcW w:w="1271" w:type="dxa"/>
          </w:tcPr>
          <w:p w14:paraId="0711E0BE" w14:textId="2737AF63" w:rsidR="0056154F"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EDMS</w:t>
            </w:r>
          </w:p>
        </w:tc>
        <w:tc>
          <w:tcPr>
            <w:tcW w:w="8074" w:type="dxa"/>
          </w:tcPr>
          <w:p w14:paraId="53E79DF5" w14:textId="679826BC" w:rsidR="0056154F" w:rsidRPr="00CA3E4E"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CERN Engineering Data Management System</w:t>
            </w:r>
          </w:p>
        </w:tc>
      </w:tr>
      <w:tr w:rsidR="0056154F" w:rsidRPr="004B33E2" w14:paraId="224F47EB" w14:textId="77777777" w:rsidTr="0056154F">
        <w:tc>
          <w:tcPr>
            <w:tcW w:w="1271" w:type="dxa"/>
          </w:tcPr>
          <w:p w14:paraId="5AF2BDE6" w14:textId="377DE7C8" w:rsidR="0056154F"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FAIR</w:t>
            </w:r>
          </w:p>
        </w:tc>
        <w:tc>
          <w:tcPr>
            <w:tcW w:w="8074" w:type="dxa"/>
          </w:tcPr>
          <w:p w14:paraId="2D6BF97F" w14:textId="56F63325" w:rsidR="0056154F" w:rsidRPr="00CA3E4E"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Facility for Antiproton and Ion Research in Europe GmbH</w:t>
            </w:r>
          </w:p>
        </w:tc>
      </w:tr>
      <w:tr w:rsidR="0056154F" w14:paraId="4ED045BA" w14:textId="77777777" w:rsidTr="0056154F">
        <w:tc>
          <w:tcPr>
            <w:tcW w:w="1271" w:type="dxa"/>
          </w:tcPr>
          <w:p w14:paraId="5686C07C" w14:textId="65D4E0EB" w:rsidR="0056154F"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FAT</w:t>
            </w:r>
          </w:p>
        </w:tc>
        <w:tc>
          <w:tcPr>
            <w:tcW w:w="8074" w:type="dxa"/>
          </w:tcPr>
          <w:p w14:paraId="0A934525" w14:textId="4E763E18" w:rsidR="0056154F"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Factory Acceptance Test</w:t>
            </w:r>
          </w:p>
        </w:tc>
      </w:tr>
      <w:tr w:rsidR="00CA3E4E" w:rsidRPr="004B33E2" w14:paraId="15376488" w14:textId="77777777" w:rsidTr="0056154F">
        <w:tc>
          <w:tcPr>
            <w:tcW w:w="1271" w:type="dxa"/>
          </w:tcPr>
          <w:p w14:paraId="29D080C8" w14:textId="5643CE4A" w:rsidR="00CA3E4E" w:rsidRPr="00CA3E4E"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GSI</w:t>
            </w:r>
          </w:p>
        </w:tc>
        <w:tc>
          <w:tcPr>
            <w:tcW w:w="8074" w:type="dxa"/>
          </w:tcPr>
          <w:p w14:paraId="3BFAE598" w14:textId="77777777" w:rsidR="00CA3E4E" w:rsidRPr="00CA3E4E"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German: GSI Helmholtzzentrum für Schwerionenforschung mbH/</w:t>
            </w:r>
          </w:p>
          <w:p w14:paraId="3EE93F8A" w14:textId="2346CA0B" w:rsidR="00CA3E4E"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Helmholtz centre for heavy ion research</w:t>
            </w:r>
          </w:p>
        </w:tc>
      </w:tr>
      <w:tr w:rsidR="00CA3E4E" w14:paraId="6926296D" w14:textId="77777777" w:rsidTr="0056154F">
        <w:tc>
          <w:tcPr>
            <w:tcW w:w="1271" w:type="dxa"/>
          </w:tcPr>
          <w:p w14:paraId="3D0B6997" w14:textId="0CC01675" w:rsidR="00CA3E4E"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ISO</w:t>
            </w:r>
          </w:p>
        </w:tc>
        <w:tc>
          <w:tcPr>
            <w:tcW w:w="8074" w:type="dxa"/>
          </w:tcPr>
          <w:p w14:paraId="79DE8877" w14:textId="23391624" w:rsidR="00CA3E4E"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International Organization for Standardization</w:t>
            </w:r>
          </w:p>
        </w:tc>
      </w:tr>
      <w:tr w:rsidR="00CA3E4E" w14:paraId="40F89B70" w14:textId="77777777" w:rsidTr="000A5905">
        <w:tc>
          <w:tcPr>
            <w:tcW w:w="1271" w:type="dxa"/>
          </w:tcPr>
          <w:p w14:paraId="7FE01E33" w14:textId="77777777" w:rsidR="00CA3E4E" w:rsidRDefault="00CA3E4E" w:rsidP="000A5905">
            <w:pPr>
              <w:rPr>
                <w:rFonts w:ascii="Times New Roman" w:hAnsi="Times New Roman" w:cs="Times New Roman"/>
                <w:sz w:val="24"/>
                <w:szCs w:val="24"/>
                <w:lang w:val="en-US"/>
              </w:rPr>
            </w:pPr>
            <w:r>
              <w:rPr>
                <w:rFonts w:ascii="Times New Roman" w:hAnsi="Times New Roman" w:cs="Times New Roman"/>
                <w:sz w:val="24"/>
                <w:szCs w:val="24"/>
                <w:lang w:val="en-US"/>
              </w:rPr>
              <w:t>ITEP</w:t>
            </w:r>
          </w:p>
        </w:tc>
        <w:tc>
          <w:tcPr>
            <w:tcW w:w="8074" w:type="dxa"/>
          </w:tcPr>
          <w:p w14:paraId="53F389C1" w14:textId="77777777" w:rsidR="00CA3E4E" w:rsidRDefault="00CA3E4E" w:rsidP="00CA3E4E">
            <w:pPr>
              <w:spacing w:after="120"/>
              <w:rPr>
                <w:rFonts w:ascii="Times New Roman" w:hAnsi="Times New Roman" w:cs="Times New Roman"/>
                <w:sz w:val="24"/>
                <w:szCs w:val="24"/>
                <w:lang w:val="en-US"/>
              </w:rPr>
            </w:pPr>
            <w:r w:rsidRPr="0085553C">
              <w:rPr>
                <w:rFonts w:ascii="Times New Roman" w:hAnsi="Times New Roman" w:cs="Times New Roman"/>
                <w:sz w:val="24"/>
                <w:szCs w:val="24"/>
              </w:rPr>
              <w:t>NRC «Kurchatov Institute» – ITEP</w:t>
            </w:r>
          </w:p>
        </w:tc>
      </w:tr>
      <w:tr w:rsidR="00CA3E4E" w14:paraId="10E1DBB5" w14:textId="77777777" w:rsidTr="0056154F">
        <w:tc>
          <w:tcPr>
            <w:tcW w:w="1271" w:type="dxa"/>
          </w:tcPr>
          <w:p w14:paraId="4BB63779" w14:textId="67F38BE1" w:rsidR="00CA3E4E"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PSP</w:t>
            </w:r>
          </w:p>
        </w:tc>
        <w:tc>
          <w:tcPr>
            <w:tcW w:w="8074" w:type="dxa"/>
          </w:tcPr>
          <w:p w14:paraId="287AFA52" w14:textId="343D055C" w:rsidR="00CA3E4E"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Project Status Plan (element)</w:t>
            </w:r>
          </w:p>
        </w:tc>
      </w:tr>
      <w:tr w:rsidR="00CA3E4E" w14:paraId="30BF9D67" w14:textId="77777777" w:rsidTr="0056154F">
        <w:tc>
          <w:tcPr>
            <w:tcW w:w="1271" w:type="dxa"/>
          </w:tcPr>
          <w:p w14:paraId="2737A7C3" w14:textId="05F7A91B" w:rsidR="00CA3E4E"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QP</w:t>
            </w:r>
          </w:p>
        </w:tc>
        <w:tc>
          <w:tcPr>
            <w:tcW w:w="8074" w:type="dxa"/>
          </w:tcPr>
          <w:p w14:paraId="1D2BB4B1" w14:textId="797145BF" w:rsidR="00CA3E4E"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Quality Plan</w:t>
            </w:r>
          </w:p>
        </w:tc>
      </w:tr>
      <w:tr w:rsidR="00CA3E4E" w14:paraId="05D1BCF9" w14:textId="77777777" w:rsidTr="0056154F">
        <w:tc>
          <w:tcPr>
            <w:tcW w:w="1271" w:type="dxa"/>
          </w:tcPr>
          <w:p w14:paraId="1071602B" w14:textId="3FC09C9B" w:rsidR="00CA3E4E"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QMS</w:t>
            </w:r>
          </w:p>
        </w:tc>
        <w:tc>
          <w:tcPr>
            <w:tcW w:w="8074" w:type="dxa"/>
          </w:tcPr>
          <w:p w14:paraId="688307DE" w14:textId="5F3CFB53" w:rsidR="00CA3E4E"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Quality Management System</w:t>
            </w:r>
          </w:p>
        </w:tc>
      </w:tr>
      <w:tr w:rsidR="00CA3E4E" w14:paraId="0B6A6E4D" w14:textId="77777777" w:rsidTr="0056154F">
        <w:tc>
          <w:tcPr>
            <w:tcW w:w="1271" w:type="dxa"/>
          </w:tcPr>
          <w:p w14:paraId="04026514" w14:textId="00214EC8" w:rsidR="00CA3E4E" w:rsidRDefault="00CA3E4E" w:rsidP="000E218B">
            <w:pPr>
              <w:rPr>
                <w:rFonts w:ascii="Times New Roman" w:hAnsi="Times New Roman" w:cs="Times New Roman"/>
                <w:sz w:val="24"/>
                <w:szCs w:val="24"/>
                <w:lang w:val="en-US"/>
              </w:rPr>
            </w:pPr>
            <w:r>
              <w:rPr>
                <w:rFonts w:ascii="Times New Roman" w:hAnsi="Times New Roman" w:cs="Times New Roman"/>
                <w:sz w:val="24"/>
                <w:szCs w:val="24"/>
                <w:lang w:val="en-US"/>
              </w:rPr>
              <w:t>SAT</w:t>
            </w:r>
          </w:p>
        </w:tc>
        <w:tc>
          <w:tcPr>
            <w:tcW w:w="8074" w:type="dxa"/>
          </w:tcPr>
          <w:p w14:paraId="6AEC6EFA" w14:textId="07287071" w:rsidR="00CA3E4E"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Site Acceptance Test</w:t>
            </w:r>
          </w:p>
        </w:tc>
      </w:tr>
      <w:tr w:rsidR="00CA3E4E" w:rsidRPr="004B33E2" w14:paraId="2F9344D0" w14:textId="77777777" w:rsidTr="0056154F">
        <w:tc>
          <w:tcPr>
            <w:tcW w:w="1271" w:type="dxa"/>
          </w:tcPr>
          <w:p w14:paraId="6BEB9B43" w14:textId="13B8E2DF" w:rsidR="00CA3E4E" w:rsidRDefault="00CA3E4E" w:rsidP="000E218B">
            <w:pPr>
              <w:rPr>
                <w:rFonts w:ascii="Times New Roman" w:hAnsi="Times New Roman" w:cs="Times New Roman"/>
                <w:sz w:val="24"/>
                <w:szCs w:val="24"/>
                <w:lang w:val="en-US"/>
              </w:rPr>
            </w:pPr>
            <w:r w:rsidRPr="00CA3E4E">
              <w:rPr>
                <w:rFonts w:ascii="Times New Roman" w:hAnsi="Times New Roman" w:cs="Times New Roman"/>
                <w:sz w:val="24"/>
                <w:szCs w:val="24"/>
                <w:lang w:val="en-US"/>
              </w:rPr>
              <w:t>Working day</w:t>
            </w:r>
          </w:p>
        </w:tc>
        <w:tc>
          <w:tcPr>
            <w:tcW w:w="8074" w:type="dxa"/>
          </w:tcPr>
          <w:p w14:paraId="48B053FF" w14:textId="534D2FD6" w:rsidR="00CA3E4E" w:rsidRPr="00CA3E4E" w:rsidRDefault="00CA3E4E" w:rsidP="00CA3E4E">
            <w:pPr>
              <w:spacing w:after="120"/>
              <w:rPr>
                <w:rFonts w:ascii="Times New Roman" w:hAnsi="Times New Roman" w:cs="Times New Roman"/>
                <w:sz w:val="24"/>
                <w:szCs w:val="24"/>
                <w:lang w:val="en-US"/>
              </w:rPr>
            </w:pPr>
            <w:r w:rsidRPr="00CA3E4E">
              <w:rPr>
                <w:rFonts w:ascii="Times New Roman" w:hAnsi="Times New Roman" w:cs="Times New Roman"/>
                <w:sz w:val="24"/>
                <w:szCs w:val="24"/>
                <w:lang w:val="en-US"/>
              </w:rPr>
              <w:t>Are all days from Monday to Friday except the Russian holidays</w:t>
            </w:r>
          </w:p>
        </w:tc>
      </w:tr>
    </w:tbl>
    <w:p w14:paraId="0B92D7C6" w14:textId="77777777" w:rsidR="00E23DD0" w:rsidRPr="00FD1512" w:rsidRDefault="00E23DD0" w:rsidP="000E218B">
      <w:pPr>
        <w:rPr>
          <w:rFonts w:ascii="Times New Roman" w:hAnsi="Times New Roman" w:cs="Times New Roman"/>
          <w:sz w:val="24"/>
          <w:szCs w:val="24"/>
          <w:lang w:val="en-US"/>
        </w:rPr>
      </w:pPr>
    </w:p>
    <w:sectPr w:rsidR="00E23DD0" w:rsidRPr="00FD1512">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3" w:author="USER1" w:date="2020-07-07T07:52:00Z" w:initials="U">
    <w:p w14:paraId="0BF4C523" w14:textId="77777777" w:rsidR="008F27B7" w:rsidRPr="004B33E2" w:rsidRDefault="008F27B7">
      <w:pPr>
        <w:pStyle w:val="a8"/>
        <w:rPr>
          <w:lang w:val="en-US"/>
        </w:rPr>
      </w:pPr>
      <w:r>
        <w:rPr>
          <w:rStyle w:val="a7"/>
        </w:rPr>
        <w:annotationRef/>
      </w:r>
      <w:r>
        <w:t>Не</w:t>
      </w:r>
      <w:r w:rsidRPr="004B33E2">
        <w:rPr>
          <w:lang w:val="en-US"/>
        </w:rPr>
        <w:t xml:space="preserve"> </w:t>
      </w:r>
      <w:r>
        <w:t>стал</w:t>
      </w:r>
      <w:r w:rsidRPr="004B33E2">
        <w:rPr>
          <w:lang w:val="en-US"/>
        </w:rPr>
        <w:t xml:space="preserve"> </w:t>
      </w:r>
      <w:r>
        <w:t>пока</w:t>
      </w:r>
      <w:r w:rsidRPr="004B33E2">
        <w:rPr>
          <w:lang w:val="en-US"/>
        </w:rPr>
        <w:t xml:space="preserve"> </w:t>
      </w:r>
      <w:r>
        <w:t>добавлять</w:t>
      </w:r>
      <w:r w:rsidRPr="004B33E2">
        <w:rPr>
          <w:lang w:val="en-US"/>
        </w:rPr>
        <w:t>:</w:t>
      </w:r>
    </w:p>
    <w:p w14:paraId="5033707A" w14:textId="66596C57" w:rsidR="008F27B7" w:rsidRPr="008F27B7" w:rsidRDefault="008F27B7">
      <w:pPr>
        <w:pStyle w:val="a8"/>
        <w:rPr>
          <w:lang w:val="en-US"/>
        </w:rPr>
      </w:pPr>
      <w:r w:rsidRPr="008F27B7">
        <w:rPr>
          <w:rFonts w:ascii="Arial" w:hAnsi="Arial" w:cs="Arial"/>
          <w:sz w:val="24"/>
          <w:szCs w:val="24"/>
          <w:lang w:val="en-US"/>
        </w:rPr>
        <w:t>Four 10 m long high quality, low dispersion and low loss, coax cables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03370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A7FD90" w16cid:durableId="226E40BA"/>
  <w16cid:commentId w16cid:paraId="54901ACD" w16cid:durableId="226E40BB"/>
  <w16cid:commentId w16cid:paraId="63A04041" w16cid:durableId="226E40C6"/>
  <w16cid:commentId w16cid:paraId="5FDF5196" w16cid:durableId="226E40C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72DF46" w14:textId="77777777" w:rsidR="00A5338E" w:rsidRDefault="00A5338E" w:rsidP="001E7CFC">
      <w:pPr>
        <w:spacing w:after="0" w:line="240" w:lineRule="auto"/>
      </w:pPr>
      <w:r>
        <w:separator/>
      </w:r>
    </w:p>
  </w:endnote>
  <w:endnote w:type="continuationSeparator" w:id="0">
    <w:p w14:paraId="69779665" w14:textId="77777777" w:rsidR="00A5338E" w:rsidRDefault="00A5338E" w:rsidP="001E7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TimesNewRomanPS-ItalicMT">
    <w:altName w:val="Times New Roman"/>
    <w:panose1 w:val="00000000000000000000"/>
    <w:charset w:val="00"/>
    <w:family w:val="roman"/>
    <w:notTrueType/>
    <w:pitch w:val="default"/>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E9522A" w14:textId="77777777" w:rsidR="00A5338E" w:rsidRDefault="00A5338E" w:rsidP="001E7CFC">
      <w:pPr>
        <w:spacing w:after="0" w:line="240" w:lineRule="auto"/>
      </w:pPr>
      <w:r>
        <w:separator/>
      </w:r>
    </w:p>
  </w:footnote>
  <w:footnote w:type="continuationSeparator" w:id="0">
    <w:p w14:paraId="4DB3E795" w14:textId="77777777" w:rsidR="00A5338E" w:rsidRDefault="00A5338E" w:rsidP="001E7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289F3" w14:textId="761923B4" w:rsidR="0033346D" w:rsidRDefault="0033346D">
    <w:pPr>
      <w:pStyle w:val="af0"/>
    </w:pPr>
  </w:p>
  <w:tbl>
    <w:tblPr>
      <w:tblStyle w:val="a3"/>
      <w:tblW w:w="0" w:type="auto"/>
      <w:tblLook w:val="04A0" w:firstRow="1" w:lastRow="0" w:firstColumn="1" w:lastColumn="0" w:noHBand="0" w:noVBand="1"/>
    </w:tblPr>
    <w:tblGrid>
      <w:gridCol w:w="1370"/>
      <w:gridCol w:w="1744"/>
      <w:gridCol w:w="1711"/>
      <w:gridCol w:w="3108"/>
      <w:gridCol w:w="1412"/>
    </w:tblGrid>
    <w:tr w:rsidR="0033346D" w14:paraId="3C011E52" w14:textId="77777777" w:rsidTr="005A7336">
      <w:tc>
        <w:tcPr>
          <w:tcW w:w="1370" w:type="dxa"/>
          <w:vMerge w:val="restart"/>
          <w:tcBorders>
            <w:top w:val="single" w:sz="4" w:space="0" w:color="auto"/>
            <w:left w:val="single" w:sz="4" w:space="0" w:color="auto"/>
            <w:bottom w:val="single" w:sz="4" w:space="0" w:color="auto"/>
            <w:right w:val="single" w:sz="4" w:space="0" w:color="auto"/>
          </w:tcBorders>
          <w:hideMark/>
        </w:tcPr>
        <w:p w14:paraId="2958A41B" w14:textId="6D1AB269" w:rsidR="0033346D" w:rsidRDefault="0033346D" w:rsidP="001E7CFC">
          <w:pPr>
            <w:pStyle w:val="af0"/>
          </w:pPr>
          <w:r>
            <w:rPr>
              <w:noProof/>
              <w:lang w:eastAsia="ru-RU"/>
            </w:rPr>
            <w:drawing>
              <wp:inline distT="0" distB="0" distL="0" distR="0" wp14:anchorId="23B31C7D" wp14:editId="3C99A34E">
                <wp:extent cx="687705" cy="513715"/>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7705" cy="513715"/>
                        </a:xfrm>
                        <a:prstGeom prst="rect">
                          <a:avLst/>
                        </a:prstGeom>
                        <a:noFill/>
                        <a:ln>
                          <a:noFill/>
                        </a:ln>
                      </pic:spPr>
                    </pic:pic>
                  </a:graphicData>
                </a:graphic>
              </wp:inline>
            </w:drawing>
          </w:r>
        </w:p>
      </w:tc>
      <w:tc>
        <w:tcPr>
          <w:tcW w:w="1744" w:type="dxa"/>
          <w:tcBorders>
            <w:top w:val="single" w:sz="4" w:space="0" w:color="auto"/>
            <w:left w:val="single" w:sz="4" w:space="0" w:color="auto"/>
            <w:bottom w:val="single" w:sz="4" w:space="0" w:color="auto"/>
            <w:right w:val="single" w:sz="4" w:space="0" w:color="auto"/>
          </w:tcBorders>
          <w:hideMark/>
        </w:tcPr>
        <w:p w14:paraId="489C583B" w14:textId="77777777" w:rsidR="0033346D" w:rsidRDefault="0033346D" w:rsidP="001E7CFC">
          <w:pPr>
            <w:pStyle w:val="af0"/>
            <w:rPr>
              <w:lang w:val="en-US"/>
            </w:rPr>
          </w:pPr>
          <w:r>
            <w:rPr>
              <w:rFonts w:ascii="Times New Roman" w:hAnsi="Times New Roman"/>
              <w:sz w:val="18"/>
              <w:lang w:val="en-US"/>
            </w:rPr>
            <w:t xml:space="preserve">NRC </w:t>
          </w:r>
          <w:r>
            <w:rPr>
              <w:rFonts w:ascii="Times New Roman" w:hAnsi="Times New Roman"/>
              <w:sz w:val="18"/>
            </w:rPr>
            <w:t>«</w:t>
          </w:r>
          <w:r>
            <w:rPr>
              <w:rFonts w:ascii="Times New Roman" w:hAnsi="Times New Roman"/>
              <w:sz w:val="18"/>
              <w:lang w:val="en-US"/>
            </w:rPr>
            <w:t>Kurchatov Institute</w:t>
          </w:r>
          <w:r>
            <w:rPr>
              <w:rFonts w:ascii="Times New Roman" w:hAnsi="Times New Roman"/>
              <w:sz w:val="18"/>
            </w:rPr>
            <w:t>»</w:t>
          </w:r>
          <w:r>
            <w:rPr>
              <w:rFonts w:ascii="Times New Roman" w:hAnsi="Times New Roman"/>
              <w:sz w:val="18"/>
              <w:lang w:val="en-US"/>
            </w:rPr>
            <w:t xml:space="preserve"> - ITEP</w:t>
          </w:r>
        </w:p>
      </w:tc>
      <w:tc>
        <w:tcPr>
          <w:tcW w:w="1711" w:type="dxa"/>
          <w:vMerge w:val="restart"/>
          <w:tcBorders>
            <w:top w:val="single" w:sz="4" w:space="0" w:color="auto"/>
            <w:left w:val="single" w:sz="4" w:space="0" w:color="auto"/>
            <w:bottom w:val="single" w:sz="4" w:space="0" w:color="auto"/>
            <w:right w:val="single" w:sz="4" w:space="0" w:color="auto"/>
          </w:tcBorders>
          <w:vAlign w:val="center"/>
          <w:hideMark/>
        </w:tcPr>
        <w:p w14:paraId="30F1A0A8" w14:textId="77777777" w:rsidR="0033346D" w:rsidRDefault="0033346D" w:rsidP="001E7CFC">
          <w:pPr>
            <w:pStyle w:val="af0"/>
            <w:rPr>
              <w:rFonts w:ascii="Times New Roman" w:hAnsi="Times New Roman"/>
              <w:sz w:val="18"/>
              <w:lang w:val="en-US"/>
            </w:rPr>
          </w:pPr>
          <w:r>
            <w:rPr>
              <w:rFonts w:ascii="Times New Roman" w:hAnsi="Times New Roman"/>
              <w:sz w:val="18"/>
              <w:lang w:val="en-US"/>
            </w:rPr>
            <w:t>Kind of Document:</w:t>
          </w:r>
        </w:p>
        <w:p w14:paraId="40AD22F9" w14:textId="658434F1" w:rsidR="0033346D" w:rsidRDefault="0033346D" w:rsidP="001E7CFC">
          <w:pPr>
            <w:pStyle w:val="af0"/>
            <w:rPr>
              <w:rFonts w:ascii="Times New Roman" w:hAnsi="Times New Roman"/>
              <w:b/>
              <w:sz w:val="18"/>
              <w:lang w:val="en-US"/>
            </w:rPr>
          </w:pPr>
          <w:r>
            <w:rPr>
              <w:rFonts w:ascii="Times New Roman" w:hAnsi="Times New Roman"/>
              <w:b/>
              <w:sz w:val="18"/>
              <w:lang w:val="en-US"/>
            </w:rPr>
            <w:t>Quality Plan</w:t>
          </w:r>
        </w:p>
      </w:tc>
      <w:tc>
        <w:tcPr>
          <w:tcW w:w="3108" w:type="dxa"/>
          <w:vMerge w:val="restart"/>
          <w:tcBorders>
            <w:top w:val="single" w:sz="4" w:space="0" w:color="auto"/>
            <w:left w:val="single" w:sz="4" w:space="0" w:color="auto"/>
            <w:bottom w:val="single" w:sz="4" w:space="0" w:color="auto"/>
            <w:right w:val="single" w:sz="4" w:space="0" w:color="auto"/>
          </w:tcBorders>
          <w:vAlign w:val="center"/>
          <w:hideMark/>
        </w:tcPr>
        <w:p w14:paraId="4D239168" w14:textId="77777777" w:rsidR="0033346D" w:rsidRDefault="0033346D" w:rsidP="001E7CFC">
          <w:pPr>
            <w:pStyle w:val="af0"/>
            <w:rPr>
              <w:rFonts w:ascii="Times New Roman" w:hAnsi="Times New Roman"/>
              <w:sz w:val="18"/>
              <w:lang w:val="en-US"/>
            </w:rPr>
          </w:pPr>
          <w:r>
            <w:rPr>
              <w:rFonts w:ascii="Times New Roman" w:hAnsi="Times New Roman"/>
              <w:sz w:val="18"/>
              <w:lang w:val="en-US"/>
            </w:rPr>
            <w:t>Document Number:</w:t>
          </w:r>
        </w:p>
        <w:p w14:paraId="688E32A6" w14:textId="541D91BD" w:rsidR="0033346D" w:rsidRDefault="0033346D">
          <w:pPr>
            <w:pStyle w:val="af0"/>
            <w:rPr>
              <w:rFonts w:ascii="Times New Roman" w:hAnsi="Times New Roman" w:cs="Times New Roman"/>
              <w:sz w:val="18"/>
              <w:szCs w:val="18"/>
              <w:lang w:val="en-US"/>
            </w:rPr>
          </w:pPr>
          <w:r>
            <w:rPr>
              <w:rFonts w:ascii="Times New Roman" w:hAnsi="Times New Roman" w:cs="Times New Roman"/>
              <w:sz w:val="18"/>
              <w:szCs w:val="18"/>
              <w:lang w:val="en-US"/>
            </w:rPr>
            <w:t>FCRDSCH_Quality_Plan</w:t>
          </w:r>
        </w:p>
      </w:tc>
      <w:tc>
        <w:tcPr>
          <w:tcW w:w="1412" w:type="dxa"/>
          <w:tcBorders>
            <w:top w:val="single" w:sz="4" w:space="0" w:color="auto"/>
            <w:left w:val="single" w:sz="4" w:space="0" w:color="auto"/>
            <w:bottom w:val="single" w:sz="4" w:space="0" w:color="auto"/>
            <w:right w:val="single" w:sz="4" w:space="0" w:color="auto"/>
          </w:tcBorders>
          <w:vAlign w:val="center"/>
          <w:hideMark/>
        </w:tcPr>
        <w:p w14:paraId="73090491" w14:textId="39BF1980" w:rsidR="0033346D" w:rsidRDefault="0033346D" w:rsidP="001E7CFC">
          <w:pPr>
            <w:pStyle w:val="af0"/>
            <w:rPr>
              <w:lang w:val="en-US"/>
            </w:rPr>
          </w:pPr>
          <w:r w:rsidRPr="005A7336">
            <w:rPr>
              <w:rFonts w:ascii="Times New Roman" w:hAnsi="Times New Roman"/>
              <w:sz w:val="18"/>
              <w:lang w:val="en-US"/>
            </w:rPr>
            <w:t>Date: 25.5.2020</w:t>
          </w:r>
        </w:p>
      </w:tc>
    </w:tr>
    <w:tr w:rsidR="0033346D" w14:paraId="49EDFD5E" w14:textId="77777777" w:rsidTr="005A7336">
      <w:tc>
        <w:tcPr>
          <w:tcW w:w="0" w:type="auto"/>
          <w:vMerge/>
          <w:tcBorders>
            <w:top w:val="single" w:sz="4" w:space="0" w:color="auto"/>
            <w:left w:val="single" w:sz="4" w:space="0" w:color="auto"/>
            <w:bottom w:val="single" w:sz="4" w:space="0" w:color="auto"/>
            <w:right w:val="single" w:sz="4" w:space="0" w:color="auto"/>
          </w:tcBorders>
          <w:vAlign w:val="center"/>
          <w:hideMark/>
        </w:tcPr>
        <w:p w14:paraId="11F4FC25" w14:textId="77777777" w:rsidR="0033346D" w:rsidRDefault="0033346D" w:rsidP="001E7CFC"/>
      </w:tc>
      <w:tc>
        <w:tcPr>
          <w:tcW w:w="1744" w:type="dxa"/>
          <w:tcBorders>
            <w:top w:val="single" w:sz="4" w:space="0" w:color="auto"/>
            <w:left w:val="single" w:sz="4" w:space="0" w:color="auto"/>
            <w:bottom w:val="single" w:sz="4" w:space="0" w:color="auto"/>
            <w:right w:val="single" w:sz="4" w:space="0" w:color="auto"/>
          </w:tcBorders>
          <w:hideMark/>
        </w:tcPr>
        <w:p w14:paraId="7E79CE6F" w14:textId="77777777" w:rsidR="0033346D" w:rsidRDefault="0033346D" w:rsidP="001E7CFC">
          <w:pPr>
            <w:pStyle w:val="af0"/>
            <w:rPr>
              <w:rFonts w:ascii="Times New Roman" w:hAnsi="Times New Roman"/>
              <w:sz w:val="18"/>
            </w:rPr>
          </w:pPr>
          <w:r>
            <w:rPr>
              <w:rFonts w:ascii="Times New Roman" w:hAnsi="Times New Roman"/>
              <w:sz w:val="18"/>
              <w:lang w:val="en-US"/>
            </w:rPr>
            <w:t xml:space="preserve">FAIR Contract </w:t>
          </w:r>
          <w:r>
            <w:rPr>
              <w:rFonts w:ascii="Times New Roman" w:hAnsi="Times New Roman"/>
              <w:sz w:val="18"/>
            </w:rPr>
            <w:t>№</w:t>
          </w:r>
        </w:p>
        <w:p w14:paraId="21F184F7" w14:textId="21F2C802" w:rsidR="0033346D" w:rsidRDefault="0033346D" w:rsidP="00C84F80">
          <w:pPr>
            <w:pStyle w:val="af0"/>
            <w:rPr>
              <w:lang w:val="en-US"/>
            </w:rPr>
          </w:pPr>
          <w:r>
            <w:rPr>
              <w:rFonts w:ascii="Times New Roman" w:hAnsi="Times New Roman"/>
              <w:sz w:val="18"/>
              <w:lang w:val="en-US"/>
            </w:rPr>
            <w:t>CC2.5.6.3.1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86CF52" w14:textId="77777777" w:rsidR="0033346D" w:rsidRDefault="0033346D" w:rsidP="001E7CFC">
          <w:pPr>
            <w:rPr>
              <w:rFonts w:ascii="Times New Roman" w:hAnsi="Times New Roman"/>
              <w:b/>
              <w:sz w:val="18"/>
              <w:lang w:val="en-US"/>
            </w:rPr>
          </w:pPr>
        </w:p>
      </w:tc>
      <w:tc>
        <w:tcPr>
          <w:tcW w:w="3108" w:type="dxa"/>
          <w:vMerge/>
          <w:tcBorders>
            <w:top w:val="single" w:sz="4" w:space="0" w:color="auto"/>
            <w:left w:val="single" w:sz="4" w:space="0" w:color="auto"/>
            <w:bottom w:val="single" w:sz="4" w:space="0" w:color="auto"/>
            <w:right w:val="single" w:sz="4" w:space="0" w:color="auto"/>
          </w:tcBorders>
          <w:vAlign w:val="center"/>
          <w:hideMark/>
        </w:tcPr>
        <w:p w14:paraId="53CC6397" w14:textId="77777777" w:rsidR="0033346D" w:rsidRDefault="0033346D" w:rsidP="001E7CFC">
          <w:pPr>
            <w:rPr>
              <w:rFonts w:ascii="Times New Roman" w:hAnsi="Times New Roman" w:cs="Times New Roman"/>
              <w:sz w:val="18"/>
              <w:szCs w:val="18"/>
              <w:lang w:val="en-US"/>
            </w:rPr>
          </w:pPr>
        </w:p>
      </w:tc>
      <w:tc>
        <w:tcPr>
          <w:tcW w:w="1412" w:type="dxa"/>
          <w:tcBorders>
            <w:top w:val="single" w:sz="4" w:space="0" w:color="auto"/>
            <w:left w:val="single" w:sz="4" w:space="0" w:color="auto"/>
            <w:bottom w:val="single" w:sz="4" w:space="0" w:color="auto"/>
            <w:right w:val="single" w:sz="4" w:space="0" w:color="auto"/>
          </w:tcBorders>
          <w:vAlign w:val="center"/>
          <w:hideMark/>
        </w:tcPr>
        <w:p w14:paraId="631579C9" w14:textId="12C10E67" w:rsidR="0033346D" w:rsidRDefault="0033346D" w:rsidP="00EB3A80">
          <w:pPr>
            <w:pStyle w:val="af0"/>
            <w:rPr>
              <w:lang w:val="en-US"/>
            </w:rPr>
          </w:pPr>
          <w:r>
            <w:rPr>
              <w:rFonts w:ascii="Times New Roman" w:hAnsi="Times New Roman"/>
              <w:sz w:val="18"/>
              <w:lang w:val="en-US"/>
            </w:rPr>
            <w:t xml:space="preserve">Page </w:t>
          </w:r>
          <w:r w:rsidRPr="003C0F18">
            <w:rPr>
              <w:rFonts w:ascii="Times New Roman" w:hAnsi="Times New Roman"/>
              <w:b/>
              <w:sz w:val="18"/>
              <w:lang w:val="en-US"/>
            </w:rPr>
            <w:fldChar w:fldCharType="begin"/>
          </w:r>
          <w:r w:rsidRPr="003C0F18">
            <w:rPr>
              <w:rFonts w:ascii="Times New Roman" w:hAnsi="Times New Roman"/>
              <w:b/>
              <w:sz w:val="18"/>
              <w:lang w:val="en-US"/>
            </w:rPr>
            <w:instrText>PAGE   \* MERGEFORMAT</w:instrText>
          </w:r>
          <w:r w:rsidRPr="003C0F18">
            <w:rPr>
              <w:rFonts w:ascii="Times New Roman" w:hAnsi="Times New Roman"/>
              <w:b/>
              <w:sz w:val="18"/>
              <w:lang w:val="en-US"/>
            </w:rPr>
            <w:fldChar w:fldCharType="separate"/>
          </w:r>
          <w:r w:rsidR="004B33E2">
            <w:rPr>
              <w:rFonts w:ascii="Times New Roman" w:hAnsi="Times New Roman"/>
              <w:b/>
              <w:noProof/>
              <w:sz w:val="18"/>
              <w:lang w:val="en-US"/>
            </w:rPr>
            <w:t>26</w:t>
          </w:r>
          <w:r w:rsidRPr="003C0F18">
            <w:rPr>
              <w:rFonts w:ascii="Times New Roman" w:hAnsi="Times New Roman"/>
              <w:b/>
              <w:sz w:val="18"/>
              <w:lang w:val="en-US"/>
            </w:rPr>
            <w:fldChar w:fldCharType="end"/>
          </w:r>
          <w:r>
            <w:rPr>
              <w:rFonts w:ascii="Times New Roman" w:hAnsi="Times New Roman"/>
              <w:sz w:val="18"/>
              <w:lang w:val="en-US"/>
            </w:rPr>
            <w:t xml:space="preserve"> of </w:t>
          </w:r>
          <w:r w:rsidRPr="003C0F18">
            <w:rPr>
              <w:rFonts w:ascii="Times New Roman" w:hAnsi="Times New Roman"/>
              <w:b/>
              <w:sz w:val="18"/>
              <w:lang w:val="en-US"/>
            </w:rPr>
            <w:t>2</w:t>
          </w:r>
          <w:ins w:id="33" w:author="USER1" w:date="2020-07-07T08:43:00Z">
            <w:r w:rsidR="00FE3A63">
              <w:rPr>
                <w:rFonts w:ascii="Times New Roman" w:hAnsi="Times New Roman"/>
                <w:b/>
                <w:sz w:val="18"/>
                <w:lang w:val="en-US"/>
              </w:rPr>
              <w:t>8</w:t>
            </w:r>
          </w:ins>
          <w:del w:id="34" w:author="USER1" w:date="2020-07-07T08:43:00Z">
            <w:r w:rsidDel="00FE3A63">
              <w:rPr>
                <w:rFonts w:ascii="Times New Roman" w:hAnsi="Times New Roman"/>
                <w:b/>
                <w:sz w:val="18"/>
                <w:lang w:val="en-US"/>
              </w:rPr>
              <w:delText>7</w:delText>
            </w:r>
          </w:del>
        </w:p>
      </w:tc>
    </w:tr>
  </w:tbl>
  <w:p w14:paraId="4C0D84ED" w14:textId="5F951A27" w:rsidR="0033346D" w:rsidRDefault="0033346D">
    <w:pPr>
      <w:pStyle w:val="af0"/>
    </w:pPr>
  </w:p>
  <w:p w14:paraId="3CC04960" w14:textId="77777777" w:rsidR="0033346D" w:rsidRDefault="0033346D">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D15FF"/>
    <w:multiLevelType w:val="hybridMultilevel"/>
    <w:tmpl w:val="2DC2F1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8B659C"/>
    <w:multiLevelType w:val="hybridMultilevel"/>
    <w:tmpl w:val="A5043A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986C1A"/>
    <w:multiLevelType w:val="hybridMultilevel"/>
    <w:tmpl w:val="EC389E0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FD6A2E"/>
    <w:multiLevelType w:val="hybridMultilevel"/>
    <w:tmpl w:val="7B2CCD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B02FF6"/>
    <w:multiLevelType w:val="hybridMultilevel"/>
    <w:tmpl w:val="4C6AFB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7F4399F"/>
    <w:multiLevelType w:val="hybridMultilevel"/>
    <w:tmpl w:val="8FC864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1832E4"/>
    <w:multiLevelType w:val="hybridMultilevel"/>
    <w:tmpl w:val="3A4CC3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7925EA6"/>
    <w:multiLevelType w:val="multilevel"/>
    <w:tmpl w:val="D97CF67A"/>
    <w:lvl w:ilvl="0">
      <w:start w:val="1"/>
      <w:numFmt w:val="decimal"/>
      <w:lvlText w:val="%1."/>
      <w:lvlJc w:val="left"/>
      <w:pPr>
        <w:ind w:left="717" w:hanging="360"/>
      </w:pPr>
    </w:lvl>
    <w:lvl w:ilvl="1">
      <w:start w:val="1"/>
      <w:numFmt w:val="decimal"/>
      <w:isLgl/>
      <w:lvlText w:val="%1.%2."/>
      <w:lvlJc w:val="left"/>
      <w:pPr>
        <w:ind w:left="1146" w:hanging="720"/>
      </w:pPr>
    </w:lvl>
    <w:lvl w:ilvl="2">
      <w:start w:val="1"/>
      <w:numFmt w:val="decimal"/>
      <w:isLgl/>
      <w:lvlText w:val="%1.%2.%3."/>
      <w:lvlJc w:val="left"/>
      <w:pPr>
        <w:ind w:left="1077" w:hanging="720"/>
      </w:pPr>
    </w:lvl>
    <w:lvl w:ilvl="3">
      <w:start w:val="1"/>
      <w:numFmt w:val="decimal"/>
      <w:isLgl/>
      <w:lvlText w:val="%1.%2.%3.%4."/>
      <w:lvlJc w:val="left"/>
      <w:pPr>
        <w:ind w:left="1437" w:hanging="1080"/>
      </w:pPr>
    </w:lvl>
    <w:lvl w:ilvl="4">
      <w:start w:val="1"/>
      <w:numFmt w:val="decimal"/>
      <w:isLgl/>
      <w:lvlText w:val="%1.%2.%3.%4.%5."/>
      <w:lvlJc w:val="left"/>
      <w:pPr>
        <w:ind w:left="1437" w:hanging="1080"/>
      </w:pPr>
    </w:lvl>
    <w:lvl w:ilvl="5">
      <w:start w:val="1"/>
      <w:numFmt w:val="decimal"/>
      <w:isLgl/>
      <w:lvlText w:val="%1.%2.%3.%4.%5.%6."/>
      <w:lvlJc w:val="left"/>
      <w:pPr>
        <w:ind w:left="1797" w:hanging="1440"/>
      </w:pPr>
    </w:lvl>
    <w:lvl w:ilvl="6">
      <w:start w:val="1"/>
      <w:numFmt w:val="decimal"/>
      <w:isLgl/>
      <w:lvlText w:val="%1.%2.%3.%4.%5.%6.%7."/>
      <w:lvlJc w:val="left"/>
      <w:pPr>
        <w:ind w:left="2157" w:hanging="1800"/>
      </w:pPr>
    </w:lvl>
    <w:lvl w:ilvl="7">
      <w:start w:val="1"/>
      <w:numFmt w:val="decimal"/>
      <w:isLgl/>
      <w:lvlText w:val="%1.%2.%3.%4.%5.%6.%7.%8."/>
      <w:lvlJc w:val="left"/>
      <w:pPr>
        <w:ind w:left="2157" w:hanging="1800"/>
      </w:pPr>
    </w:lvl>
    <w:lvl w:ilvl="8">
      <w:start w:val="1"/>
      <w:numFmt w:val="decimal"/>
      <w:isLgl/>
      <w:lvlText w:val="%1.%2.%3.%4.%5.%6.%7.%8.%9."/>
      <w:lvlJc w:val="left"/>
      <w:pPr>
        <w:ind w:left="2517" w:hanging="2160"/>
      </w:pPr>
    </w:lvl>
  </w:abstractNum>
  <w:abstractNum w:abstractNumId="8" w15:restartNumberingAfterBreak="0">
    <w:nsid w:val="1CF8180E"/>
    <w:multiLevelType w:val="hybridMultilevel"/>
    <w:tmpl w:val="07940E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1C65A6F"/>
    <w:multiLevelType w:val="hybridMultilevel"/>
    <w:tmpl w:val="212CE5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654228"/>
    <w:multiLevelType w:val="hybridMultilevel"/>
    <w:tmpl w:val="851623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A844E03"/>
    <w:multiLevelType w:val="hybridMultilevel"/>
    <w:tmpl w:val="2B188B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AB1124E"/>
    <w:multiLevelType w:val="hybridMultilevel"/>
    <w:tmpl w:val="E39C93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BBC7879"/>
    <w:multiLevelType w:val="hybridMultilevel"/>
    <w:tmpl w:val="9B28D5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FAB7DE5"/>
    <w:multiLevelType w:val="hybridMultilevel"/>
    <w:tmpl w:val="04E63C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0EC0D53"/>
    <w:multiLevelType w:val="hybridMultilevel"/>
    <w:tmpl w:val="B0B0C8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6981BCE"/>
    <w:multiLevelType w:val="hybridMultilevel"/>
    <w:tmpl w:val="EBA812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5A291A"/>
    <w:multiLevelType w:val="hybridMultilevel"/>
    <w:tmpl w:val="247AB7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784DA8"/>
    <w:multiLevelType w:val="hybridMultilevel"/>
    <w:tmpl w:val="B96E42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C152262"/>
    <w:multiLevelType w:val="hybridMultilevel"/>
    <w:tmpl w:val="919CA2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04E3CF5"/>
    <w:multiLevelType w:val="hybridMultilevel"/>
    <w:tmpl w:val="97A4FE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99F2D74"/>
    <w:multiLevelType w:val="hybridMultilevel"/>
    <w:tmpl w:val="0890E5F8"/>
    <w:lvl w:ilvl="0" w:tplc="04190001">
      <w:start w:val="1"/>
      <w:numFmt w:val="bullet"/>
      <w:lvlText w:val=""/>
      <w:lvlJc w:val="left"/>
      <w:pPr>
        <w:ind w:left="778" w:hanging="360"/>
      </w:pPr>
      <w:rPr>
        <w:rFonts w:ascii="Symbol" w:hAnsi="Symbol" w:hint="default"/>
      </w:rPr>
    </w:lvl>
    <w:lvl w:ilvl="1" w:tplc="04190003" w:tentative="1">
      <w:start w:val="1"/>
      <w:numFmt w:val="bullet"/>
      <w:lvlText w:val="o"/>
      <w:lvlJc w:val="left"/>
      <w:pPr>
        <w:ind w:left="1498" w:hanging="360"/>
      </w:pPr>
      <w:rPr>
        <w:rFonts w:ascii="Courier New" w:hAnsi="Courier New" w:cs="Courier New" w:hint="default"/>
      </w:rPr>
    </w:lvl>
    <w:lvl w:ilvl="2" w:tplc="04190005" w:tentative="1">
      <w:start w:val="1"/>
      <w:numFmt w:val="bullet"/>
      <w:lvlText w:val=""/>
      <w:lvlJc w:val="left"/>
      <w:pPr>
        <w:ind w:left="2218" w:hanging="360"/>
      </w:pPr>
      <w:rPr>
        <w:rFonts w:ascii="Wingdings" w:hAnsi="Wingdings" w:hint="default"/>
      </w:rPr>
    </w:lvl>
    <w:lvl w:ilvl="3" w:tplc="04190001" w:tentative="1">
      <w:start w:val="1"/>
      <w:numFmt w:val="bullet"/>
      <w:lvlText w:val=""/>
      <w:lvlJc w:val="left"/>
      <w:pPr>
        <w:ind w:left="2938" w:hanging="360"/>
      </w:pPr>
      <w:rPr>
        <w:rFonts w:ascii="Symbol" w:hAnsi="Symbol" w:hint="default"/>
      </w:rPr>
    </w:lvl>
    <w:lvl w:ilvl="4" w:tplc="04190003" w:tentative="1">
      <w:start w:val="1"/>
      <w:numFmt w:val="bullet"/>
      <w:lvlText w:val="o"/>
      <w:lvlJc w:val="left"/>
      <w:pPr>
        <w:ind w:left="3658" w:hanging="360"/>
      </w:pPr>
      <w:rPr>
        <w:rFonts w:ascii="Courier New" w:hAnsi="Courier New" w:cs="Courier New" w:hint="default"/>
      </w:rPr>
    </w:lvl>
    <w:lvl w:ilvl="5" w:tplc="04190005" w:tentative="1">
      <w:start w:val="1"/>
      <w:numFmt w:val="bullet"/>
      <w:lvlText w:val=""/>
      <w:lvlJc w:val="left"/>
      <w:pPr>
        <w:ind w:left="4378" w:hanging="360"/>
      </w:pPr>
      <w:rPr>
        <w:rFonts w:ascii="Wingdings" w:hAnsi="Wingdings" w:hint="default"/>
      </w:rPr>
    </w:lvl>
    <w:lvl w:ilvl="6" w:tplc="04190001" w:tentative="1">
      <w:start w:val="1"/>
      <w:numFmt w:val="bullet"/>
      <w:lvlText w:val=""/>
      <w:lvlJc w:val="left"/>
      <w:pPr>
        <w:ind w:left="5098" w:hanging="360"/>
      </w:pPr>
      <w:rPr>
        <w:rFonts w:ascii="Symbol" w:hAnsi="Symbol" w:hint="default"/>
      </w:rPr>
    </w:lvl>
    <w:lvl w:ilvl="7" w:tplc="04190003" w:tentative="1">
      <w:start w:val="1"/>
      <w:numFmt w:val="bullet"/>
      <w:lvlText w:val="o"/>
      <w:lvlJc w:val="left"/>
      <w:pPr>
        <w:ind w:left="5818" w:hanging="360"/>
      </w:pPr>
      <w:rPr>
        <w:rFonts w:ascii="Courier New" w:hAnsi="Courier New" w:cs="Courier New" w:hint="default"/>
      </w:rPr>
    </w:lvl>
    <w:lvl w:ilvl="8" w:tplc="04190005" w:tentative="1">
      <w:start w:val="1"/>
      <w:numFmt w:val="bullet"/>
      <w:lvlText w:val=""/>
      <w:lvlJc w:val="left"/>
      <w:pPr>
        <w:ind w:left="6538" w:hanging="360"/>
      </w:pPr>
      <w:rPr>
        <w:rFonts w:ascii="Wingdings" w:hAnsi="Wingdings" w:hint="default"/>
      </w:rPr>
    </w:lvl>
  </w:abstractNum>
  <w:abstractNum w:abstractNumId="22" w15:restartNumberingAfterBreak="0">
    <w:nsid w:val="50046C7A"/>
    <w:multiLevelType w:val="hybridMultilevel"/>
    <w:tmpl w:val="87E274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05F1976"/>
    <w:multiLevelType w:val="hybridMultilevel"/>
    <w:tmpl w:val="0F581F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3D600C8"/>
    <w:multiLevelType w:val="hybridMultilevel"/>
    <w:tmpl w:val="3FEC9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5444766"/>
    <w:multiLevelType w:val="hybridMultilevel"/>
    <w:tmpl w:val="A27C13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6E01EA0"/>
    <w:multiLevelType w:val="hybridMultilevel"/>
    <w:tmpl w:val="51FA46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9E12010"/>
    <w:multiLevelType w:val="hybridMultilevel"/>
    <w:tmpl w:val="5CCEC3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1082164"/>
    <w:multiLevelType w:val="hybridMultilevel"/>
    <w:tmpl w:val="62C0F6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60626F7"/>
    <w:multiLevelType w:val="hybridMultilevel"/>
    <w:tmpl w:val="0D803B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628328E"/>
    <w:multiLevelType w:val="hybridMultilevel"/>
    <w:tmpl w:val="5E2644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82D28CD"/>
    <w:multiLevelType w:val="hybridMultilevel"/>
    <w:tmpl w:val="D42AD5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83F560B"/>
    <w:multiLevelType w:val="hybridMultilevel"/>
    <w:tmpl w:val="4B24F9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90226D5"/>
    <w:multiLevelType w:val="hybridMultilevel"/>
    <w:tmpl w:val="C9C296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E878FD"/>
    <w:multiLevelType w:val="hybridMultilevel"/>
    <w:tmpl w:val="B09E12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4"/>
  </w:num>
  <w:num w:numId="4">
    <w:abstractNumId w:val="11"/>
  </w:num>
  <w:num w:numId="5">
    <w:abstractNumId w:val="5"/>
  </w:num>
  <w:num w:numId="6">
    <w:abstractNumId w:val="25"/>
  </w:num>
  <w:num w:numId="7">
    <w:abstractNumId w:val="29"/>
  </w:num>
  <w:num w:numId="8">
    <w:abstractNumId w:val="12"/>
  </w:num>
  <w:num w:numId="9">
    <w:abstractNumId w:val="14"/>
  </w:num>
  <w:num w:numId="10">
    <w:abstractNumId w:val="9"/>
  </w:num>
  <w:num w:numId="11">
    <w:abstractNumId w:val="2"/>
  </w:num>
  <w:num w:numId="12">
    <w:abstractNumId w:val="33"/>
  </w:num>
  <w:num w:numId="13">
    <w:abstractNumId w:val="6"/>
  </w:num>
  <w:num w:numId="14">
    <w:abstractNumId w:val="32"/>
  </w:num>
  <w:num w:numId="15">
    <w:abstractNumId w:val="26"/>
  </w:num>
  <w:num w:numId="16">
    <w:abstractNumId w:val="16"/>
  </w:num>
  <w:num w:numId="17">
    <w:abstractNumId w:val="22"/>
  </w:num>
  <w:num w:numId="18">
    <w:abstractNumId w:val="23"/>
  </w:num>
  <w:num w:numId="19">
    <w:abstractNumId w:val="24"/>
  </w:num>
  <w:num w:numId="20">
    <w:abstractNumId w:val="15"/>
  </w:num>
  <w:num w:numId="21">
    <w:abstractNumId w:val="28"/>
  </w:num>
  <w:num w:numId="22">
    <w:abstractNumId w:val="3"/>
  </w:num>
  <w:num w:numId="23">
    <w:abstractNumId w:val="8"/>
  </w:num>
  <w:num w:numId="24">
    <w:abstractNumId w:val="27"/>
  </w:num>
  <w:num w:numId="25">
    <w:abstractNumId w:val="13"/>
  </w:num>
  <w:num w:numId="26">
    <w:abstractNumId w:val="30"/>
  </w:num>
  <w:num w:numId="27">
    <w:abstractNumId w:val="1"/>
  </w:num>
  <w:num w:numId="28">
    <w:abstractNumId w:val="10"/>
  </w:num>
  <w:num w:numId="29">
    <w:abstractNumId w:val="20"/>
  </w:num>
  <w:num w:numId="30">
    <w:abstractNumId w:val="18"/>
  </w:num>
  <w:num w:numId="31">
    <w:abstractNumId w:val="21"/>
  </w:num>
  <w:num w:numId="32">
    <w:abstractNumId w:val="19"/>
  </w:num>
  <w:num w:numId="33">
    <w:abstractNumId w:val="31"/>
  </w:num>
  <w:num w:numId="34">
    <w:abstractNumId w:val="0"/>
  </w:num>
  <w:num w:numId="35">
    <w:abstractNumId w:val="17"/>
  </w:num>
  <w:num w:numId="36">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1">
    <w15:presenceInfo w15:providerId="None" w15:userId="USER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activeWritingStyle w:appName="MSWord" w:lang="ru-RU" w:vendorID="64" w:dllVersion="131078" w:nlCheck="1" w:checkStyle="0"/>
  <w:trackRevision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BC3"/>
    <w:rsid w:val="00003EF6"/>
    <w:rsid w:val="00006C0B"/>
    <w:rsid w:val="00007F91"/>
    <w:rsid w:val="00011CE8"/>
    <w:rsid w:val="00025EB0"/>
    <w:rsid w:val="00035275"/>
    <w:rsid w:val="00044600"/>
    <w:rsid w:val="00063CAD"/>
    <w:rsid w:val="00072CE6"/>
    <w:rsid w:val="000869F2"/>
    <w:rsid w:val="000917E1"/>
    <w:rsid w:val="000A0A40"/>
    <w:rsid w:val="000A5905"/>
    <w:rsid w:val="000B3165"/>
    <w:rsid w:val="000B324C"/>
    <w:rsid w:val="000B6915"/>
    <w:rsid w:val="000D2A77"/>
    <w:rsid w:val="000E218B"/>
    <w:rsid w:val="000E419B"/>
    <w:rsid w:val="000E4210"/>
    <w:rsid w:val="000E6381"/>
    <w:rsid w:val="000E6EFD"/>
    <w:rsid w:val="000F1897"/>
    <w:rsid w:val="000F19E7"/>
    <w:rsid w:val="000F28E0"/>
    <w:rsid w:val="000F5072"/>
    <w:rsid w:val="000F5730"/>
    <w:rsid w:val="000F5B08"/>
    <w:rsid w:val="00100416"/>
    <w:rsid w:val="00101983"/>
    <w:rsid w:val="001026DF"/>
    <w:rsid w:val="00102ADB"/>
    <w:rsid w:val="00107F30"/>
    <w:rsid w:val="0011648F"/>
    <w:rsid w:val="00123BEA"/>
    <w:rsid w:val="00130A0F"/>
    <w:rsid w:val="00134298"/>
    <w:rsid w:val="0013460F"/>
    <w:rsid w:val="00135CE9"/>
    <w:rsid w:val="00145853"/>
    <w:rsid w:val="00153E91"/>
    <w:rsid w:val="00156DB8"/>
    <w:rsid w:val="001760CA"/>
    <w:rsid w:val="00182A8F"/>
    <w:rsid w:val="0018363A"/>
    <w:rsid w:val="00194F6B"/>
    <w:rsid w:val="001B6BC8"/>
    <w:rsid w:val="001B6FC5"/>
    <w:rsid w:val="001C5060"/>
    <w:rsid w:val="001C68D5"/>
    <w:rsid w:val="001D2D10"/>
    <w:rsid w:val="001E01DD"/>
    <w:rsid w:val="001E7113"/>
    <w:rsid w:val="001E7CFC"/>
    <w:rsid w:val="00206F95"/>
    <w:rsid w:val="00211BAC"/>
    <w:rsid w:val="0022012B"/>
    <w:rsid w:val="002230D3"/>
    <w:rsid w:val="002231F4"/>
    <w:rsid w:val="0026014E"/>
    <w:rsid w:val="002613A8"/>
    <w:rsid w:val="002644A9"/>
    <w:rsid w:val="00271E56"/>
    <w:rsid w:val="0027521B"/>
    <w:rsid w:val="0027601A"/>
    <w:rsid w:val="00280688"/>
    <w:rsid w:val="00284184"/>
    <w:rsid w:val="0029013A"/>
    <w:rsid w:val="00290F61"/>
    <w:rsid w:val="002944DB"/>
    <w:rsid w:val="00294638"/>
    <w:rsid w:val="002A55D7"/>
    <w:rsid w:val="002B44FA"/>
    <w:rsid w:val="002C08D6"/>
    <w:rsid w:val="002C0A0B"/>
    <w:rsid w:val="002C3E29"/>
    <w:rsid w:val="002E61EA"/>
    <w:rsid w:val="002F2192"/>
    <w:rsid w:val="00320D78"/>
    <w:rsid w:val="00326FCE"/>
    <w:rsid w:val="0033346D"/>
    <w:rsid w:val="00335956"/>
    <w:rsid w:val="00345128"/>
    <w:rsid w:val="00354CE1"/>
    <w:rsid w:val="0035628E"/>
    <w:rsid w:val="0037686A"/>
    <w:rsid w:val="003B11FF"/>
    <w:rsid w:val="003B7511"/>
    <w:rsid w:val="003C0F18"/>
    <w:rsid w:val="003C1DFF"/>
    <w:rsid w:val="003E3DA0"/>
    <w:rsid w:val="003E4F64"/>
    <w:rsid w:val="00410C57"/>
    <w:rsid w:val="00431C84"/>
    <w:rsid w:val="00433F90"/>
    <w:rsid w:val="0043693D"/>
    <w:rsid w:val="00460F5A"/>
    <w:rsid w:val="00461D31"/>
    <w:rsid w:val="0047166B"/>
    <w:rsid w:val="00475034"/>
    <w:rsid w:val="00475072"/>
    <w:rsid w:val="00497AE2"/>
    <w:rsid w:val="004A27F8"/>
    <w:rsid w:val="004B33E2"/>
    <w:rsid w:val="004B6069"/>
    <w:rsid w:val="004C5059"/>
    <w:rsid w:val="004D1D43"/>
    <w:rsid w:val="004D2B25"/>
    <w:rsid w:val="00514F51"/>
    <w:rsid w:val="00527DA0"/>
    <w:rsid w:val="00541204"/>
    <w:rsid w:val="00547672"/>
    <w:rsid w:val="00557472"/>
    <w:rsid w:val="0056154F"/>
    <w:rsid w:val="00563D01"/>
    <w:rsid w:val="00570BDF"/>
    <w:rsid w:val="00571FF0"/>
    <w:rsid w:val="00575071"/>
    <w:rsid w:val="005A294F"/>
    <w:rsid w:val="005A6898"/>
    <w:rsid w:val="005A7336"/>
    <w:rsid w:val="005C5227"/>
    <w:rsid w:val="005C7DF7"/>
    <w:rsid w:val="005D1194"/>
    <w:rsid w:val="005D49C9"/>
    <w:rsid w:val="005D7FC9"/>
    <w:rsid w:val="005E39F7"/>
    <w:rsid w:val="005E4B91"/>
    <w:rsid w:val="005F2BA5"/>
    <w:rsid w:val="005F5116"/>
    <w:rsid w:val="00611A48"/>
    <w:rsid w:val="0063180D"/>
    <w:rsid w:val="006414E9"/>
    <w:rsid w:val="00645667"/>
    <w:rsid w:val="006536FF"/>
    <w:rsid w:val="00655173"/>
    <w:rsid w:val="006656BB"/>
    <w:rsid w:val="00670AD1"/>
    <w:rsid w:val="00675606"/>
    <w:rsid w:val="006764B2"/>
    <w:rsid w:val="00692060"/>
    <w:rsid w:val="00692082"/>
    <w:rsid w:val="006960BE"/>
    <w:rsid w:val="00696C5E"/>
    <w:rsid w:val="006B22E7"/>
    <w:rsid w:val="006B6A7E"/>
    <w:rsid w:val="006B6C32"/>
    <w:rsid w:val="006D2A03"/>
    <w:rsid w:val="006D5A7F"/>
    <w:rsid w:val="006E14F2"/>
    <w:rsid w:val="006E3865"/>
    <w:rsid w:val="006E4BF7"/>
    <w:rsid w:val="006F17B8"/>
    <w:rsid w:val="006F2040"/>
    <w:rsid w:val="006F6BE5"/>
    <w:rsid w:val="006F7436"/>
    <w:rsid w:val="006F74DD"/>
    <w:rsid w:val="00700574"/>
    <w:rsid w:val="00710F8B"/>
    <w:rsid w:val="00716DE0"/>
    <w:rsid w:val="00721C01"/>
    <w:rsid w:val="00722F87"/>
    <w:rsid w:val="00753448"/>
    <w:rsid w:val="007656E5"/>
    <w:rsid w:val="00766466"/>
    <w:rsid w:val="00773D15"/>
    <w:rsid w:val="00775349"/>
    <w:rsid w:val="00777D24"/>
    <w:rsid w:val="007805FB"/>
    <w:rsid w:val="00782E40"/>
    <w:rsid w:val="00783E20"/>
    <w:rsid w:val="00786169"/>
    <w:rsid w:val="007E6332"/>
    <w:rsid w:val="007E64EB"/>
    <w:rsid w:val="007E725F"/>
    <w:rsid w:val="007F6ABF"/>
    <w:rsid w:val="008075E4"/>
    <w:rsid w:val="00811524"/>
    <w:rsid w:val="00812D68"/>
    <w:rsid w:val="00816B6F"/>
    <w:rsid w:val="00822216"/>
    <w:rsid w:val="00830DE3"/>
    <w:rsid w:val="00834AE9"/>
    <w:rsid w:val="00835413"/>
    <w:rsid w:val="008403C7"/>
    <w:rsid w:val="00841887"/>
    <w:rsid w:val="008524A6"/>
    <w:rsid w:val="00853B65"/>
    <w:rsid w:val="0085553C"/>
    <w:rsid w:val="008572B0"/>
    <w:rsid w:val="00870AF3"/>
    <w:rsid w:val="00871FAB"/>
    <w:rsid w:val="0087691A"/>
    <w:rsid w:val="0088394F"/>
    <w:rsid w:val="00896770"/>
    <w:rsid w:val="008A6500"/>
    <w:rsid w:val="008B7784"/>
    <w:rsid w:val="008C7F57"/>
    <w:rsid w:val="008D37A3"/>
    <w:rsid w:val="008D54B3"/>
    <w:rsid w:val="008D58D5"/>
    <w:rsid w:val="008D6866"/>
    <w:rsid w:val="008E3A4A"/>
    <w:rsid w:val="008F27B7"/>
    <w:rsid w:val="008F3D14"/>
    <w:rsid w:val="008F6403"/>
    <w:rsid w:val="00907B76"/>
    <w:rsid w:val="009134C0"/>
    <w:rsid w:val="009174E3"/>
    <w:rsid w:val="00917F16"/>
    <w:rsid w:val="009223C7"/>
    <w:rsid w:val="00923ED4"/>
    <w:rsid w:val="00940E87"/>
    <w:rsid w:val="00944A08"/>
    <w:rsid w:val="00951558"/>
    <w:rsid w:val="00956D12"/>
    <w:rsid w:val="00970C20"/>
    <w:rsid w:val="00971758"/>
    <w:rsid w:val="009734F6"/>
    <w:rsid w:val="009959B9"/>
    <w:rsid w:val="00997AB6"/>
    <w:rsid w:val="009B1D2E"/>
    <w:rsid w:val="009D3FAE"/>
    <w:rsid w:val="00A041D7"/>
    <w:rsid w:val="00A1159D"/>
    <w:rsid w:val="00A1500D"/>
    <w:rsid w:val="00A27693"/>
    <w:rsid w:val="00A5338E"/>
    <w:rsid w:val="00A57E7E"/>
    <w:rsid w:val="00A83969"/>
    <w:rsid w:val="00A844F8"/>
    <w:rsid w:val="00A849A4"/>
    <w:rsid w:val="00A9528F"/>
    <w:rsid w:val="00AA14FF"/>
    <w:rsid w:val="00AA5EF6"/>
    <w:rsid w:val="00AA7B65"/>
    <w:rsid w:val="00AC136C"/>
    <w:rsid w:val="00AC49A3"/>
    <w:rsid w:val="00AC4AA3"/>
    <w:rsid w:val="00AC74C0"/>
    <w:rsid w:val="00AD2623"/>
    <w:rsid w:val="00AE7C6E"/>
    <w:rsid w:val="00AF5478"/>
    <w:rsid w:val="00AF7991"/>
    <w:rsid w:val="00B031A6"/>
    <w:rsid w:val="00B17EA5"/>
    <w:rsid w:val="00B21A2C"/>
    <w:rsid w:val="00B23C2B"/>
    <w:rsid w:val="00B326AF"/>
    <w:rsid w:val="00B40999"/>
    <w:rsid w:val="00B5237E"/>
    <w:rsid w:val="00B62388"/>
    <w:rsid w:val="00B64DB0"/>
    <w:rsid w:val="00B74871"/>
    <w:rsid w:val="00B74F8F"/>
    <w:rsid w:val="00B77D7A"/>
    <w:rsid w:val="00B84A30"/>
    <w:rsid w:val="00B92D50"/>
    <w:rsid w:val="00B94E28"/>
    <w:rsid w:val="00B95388"/>
    <w:rsid w:val="00BA4E73"/>
    <w:rsid w:val="00BB2004"/>
    <w:rsid w:val="00BB671B"/>
    <w:rsid w:val="00BB6CAF"/>
    <w:rsid w:val="00BC29A5"/>
    <w:rsid w:val="00BC3351"/>
    <w:rsid w:val="00BC3436"/>
    <w:rsid w:val="00BD32B7"/>
    <w:rsid w:val="00BD3918"/>
    <w:rsid w:val="00BD78A4"/>
    <w:rsid w:val="00BE03FB"/>
    <w:rsid w:val="00BE7BC3"/>
    <w:rsid w:val="00BF2541"/>
    <w:rsid w:val="00C006C2"/>
    <w:rsid w:val="00C06E28"/>
    <w:rsid w:val="00C13189"/>
    <w:rsid w:val="00C17B60"/>
    <w:rsid w:val="00C225EE"/>
    <w:rsid w:val="00C35709"/>
    <w:rsid w:val="00C40851"/>
    <w:rsid w:val="00C4233F"/>
    <w:rsid w:val="00C62053"/>
    <w:rsid w:val="00C848C3"/>
    <w:rsid w:val="00C84F80"/>
    <w:rsid w:val="00CA0AC2"/>
    <w:rsid w:val="00CA3E4E"/>
    <w:rsid w:val="00CB6646"/>
    <w:rsid w:val="00CC371D"/>
    <w:rsid w:val="00CC37A1"/>
    <w:rsid w:val="00CC37BA"/>
    <w:rsid w:val="00CC469E"/>
    <w:rsid w:val="00CC57B3"/>
    <w:rsid w:val="00CD0DE1"/>
    <w:rsid w:val="00CD30F9"/>
    <w:rsid w:val="00CD3B1C"/>
    <w:rsid w:val="00CE526B"/>
    <w:rsid w:val="00D005AC"/>
    <w:rsid w:val="00D1699C"/>
    <w:rsid w:val="00D2713E"/>
    <w:rsid w:val="00D46FE4"/>
    <w:rsid w:val="00D50F61"/>
    <w:rsid w:val="00D62CDB"/>
    <w:rsid w:val="00D96C18"/>
    <w:rsid w:val="00DA01F4"/>
    <w:rsid w:val="00DB34EC"/>
    <w:rsid w:val="00DD2809"/>
    <w:rsid w:val="00DD7BEA"/>
    <w:rsid w:val="00DE44D7"/>
    <w:rsid w:val="00DE665F"/>
    <w:rsid w:val="00DF3F77"/>
    <w:rsid w:val="00E14D13"/>
    <w:rsid w:val="00E23DD0"/>
    <w:rsid w:val="00E25D01"/>
    <w:rsid w:val="00E270CD"/>
    <w:rsid w:val="00E34AA1"/>
    <w:rsid w:val="00E509BE"/>
    <w:rsid w:val="00E727B6"/>
    <w:rsid w:val="00E7356C"/>
    <w:rsid w:val="00E75D42"/>
    <w:rsid w:val="00E81BFF"/>
    <w:rsid w:val="00E948EF"/>
    <w:rsid w:val="00EA0365"/>
    <w:rsid w:val="00EA4C7A"/>
    <w:rsid w:val="00EB01D8"/>
    <w:rsid w:val="00EB3A80"/>
    <w:rsid w:val="00EB57DD"/>
    <w:rsid w:val="00EB5E39"/>
    <w:rsid w:val="00EC061A"/>
    <w:rsid w:val="00EC2DA4"/>
    <w:rsid w:val="00EC320A"/>
    <w:rsid w:val="00EC3945"/>
    <w:rsid w:val="00EF36DD"/>
    <w:rsid w:val="00F06028"/>
    <w:rsid w:val="00F07FCE"/>
    <w:rsid w:val="00F21C97"/>
    <w:rsid w:val="00F24F4F"/>
    <w:rsid w:val="00F26380"/>
    <w:rsid w:val="00F26CE8"/>
    <w:rsid w:val="00F3761C"/>
    <w:rsid w:val="00F4541E"/>
    <w:rsid w:val="00F45AD3"/>
    <w:rsid w:val="00F51C2B"/>
    <w:rsid w:val="00F578D6"/>
    <w:rsid w:val="00F81113"/>
    <w:rsid w:val="00F84E00"/>
    <w:rsid w:val="00F90B70"/>
    <w:rsid w:val="00FA0BE8"/>
    <w:rsid w:val="00FA2BB8"/>
    <w:rsid w:val="00FB49C6"/>
    <w:rsid w:val="00FC0B9D"/>
    <w:rsid w:val="00FC67B0"/>
    <w:rsid w:val="00FD1512"/>
    <w:rsid w:val="00FE0831"/>
    <w:rsid w:val="00FE3A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22F22"/>
  <w15:chartTrackingRefBased/>
  <w15:docId w15:val="{BA888A7B-34D2-44FB-83A1-19419F0E0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555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D1512"/>
    <w:pPr>
      <w:ind w:left="720"/>
      <w:contextualSpacing/>
    </w:pPr>
  </w:style>
  <w:style w:type="character" w:styleId="a5">
    <w:name w:val="Hyperlink"/>
    <w:basedOn w:val="a0"/>
    <w:uiPriority w:val="99"/>
    <w:unhideWhenUsed/>
    <w:rsid w:val="00CC469E"/>
    <w:rPr>
      <w:color w:val="0563C1" w:themeColor="hyperlink"/>
      <w:u w:val="single"/>
    </w:rPr>
  </w:style>
  <w:style w:type="character" w:styleId="a6">
    <w:name w:val="FollowedHyperlink"/>
    <w:basedOn w:val="a0"/>
    <w:uiPriority w:val="99"/>
    <w:semiHidden/>
    <w:unhideWhenUsed/>
    <w:rsid w:val="00CC469E"/>
    <w:rPr>
      <w:color w:val="954F72" w:themeColor="followedHyperlink"/>
      <w:u w:val="single"/>
    </w:rPr>
  </w:style>
  <w:style w:type="character" w:styleId="a7">
    <w:name w:val="annotation reference"/>
    <w:basedOn w:val="a0"/>
    <w:uiPriority w:val="99"/>
    <w:semiHidden/>
    <w:unhideWhenUsed/>
    <w:rsid w:val="00CD3B1C"/>
    <w:rPr>
      <w:sz w:val="16"/>
      <w:szCs w:val="16"/>
    </w:rPr>
  </w:style>
  <w:style w:type="paragraph" w:styleId="a8">
    <w:name w:val="annotation text"/>
    <w:basedOn w:val="a"/>
    <w:link w:val="a9"/>
    <w:uiPriority w:val="99"/>
    <w:unhideWhenUsed/>
    <w:rsid w:val="00CD3B1C"/>
    <w:pPr>
      <w:spacing w:line="240" w:lineRule="auto"/>
    </w:pPr>
    <w:rPr>
      <w:sz w:val="20"/>
      <w:szCs w:val="20"/>
    </w:rPr>
  </w:style>
  <w:style w:type="character" w:customStyle="1" w:styleId="a9">
    <w:name w:val="Текст примечания Знак"/>
    <w:basedOn w:val="a0"/>
    <w:link w:val="a8"/>
    <w:uiPriority w:val="99"/>
    <w:rsid w:val="00CD3B1C"/>
    <w:rPr>
      <w:sz w:val="20"/>
      <w:szCs w:val="20"/>
    </w:rPr>
  </w:style>
  <w:style w:type="paragraph" w:styleId="aa">
    <w:name w:val="annotation subject"/>
    <w:basedOn w:val="a8"/>
    <w:next w:val="a8"/>
    <w:link w:val="ab"/>
    <w:uiPriority w:val="99"/>
    <w:semiHidden/>
    <w:unhideWhenUsed/>
    <w:rsid w:val="00CD3B1C"/>
    <w:rPr>
      <w:b/>
      <w:bCs/>
    </w:rPr>
  </w:style>
  <w:style w:type="character" w:customStyle="1" w:styleId="ab">
    <w:name w:val="Тема примечания Знак"/>
    <w:basedOn w:val="a9"/>
    <w:link w:val="aa"/>
    <w:uiPriority w:val="99"/>
    <w:semiHidden/>
    <w:rsid w:val="00CD3B1C"/>
    <w:rPr>
      <w:b/>
      <w:bCs/>
      <w:sz w:val="20"/>
      <w:szCs w:val="20"/>
    </w:rPr>
  </w:style>
  <w:style w:type="paragraph" w:styleId="ac">
    <w:name w:val="Balloon Text"/>
    <w:basedOn w:val="a"/>
    <w:link w:val="ad"/>
    <w:uiPriority w:val="99"/>
    <w:semiHidden/>
    <w:unhideWhenUsed/>
    <w:rsid w:val="00CD3B1C"/>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CD3B1C"/>
    <w:rPr>
      <w:rFonts w:ascii="Segoe UI" w:hAnsi="Segoe UI" w:cs="Segoe UI"/>
      <w:sz w:val="18"/>
      <w:szCs w:val="18"/>
    </w:rPr>
  </w:style>
  <w:style w:type="character" w:styleId="ae">
    <w:name w:val="Placeholder Text"/>
    <w:basedOn w:val="a0"/>
    <w:uiPriority w:val="99"/>
    <w:semiHidden/>
    <w:rsid w:val="00135CE9"/>
    <w:rPr>
      <w:color w:val="808080"/>
    </w:rPr>
  </w:style>
  <w:style w:type="paragraph" w:styleId="af">
    <w:name w:val="Revision"/>
    <w:hidden/>
    <w:uiPriority w:val="99"/>
    <w:semiHidden/>
    <w:rsid w:val="00C40851"/>
    <w:pPr>
      <w:spacing w:after="0" w:line="240" w:lineRule="auto"/>
    </w:pPr>
  </w:style>
  <w:style w:type="paragraph" w:styleId="af0">
    <w:name w:val="header"/>
    <w:basedOn w:val="a"/>
    <w:link w:val="af1"/>
    <w:uiPriority w:val="99"/>
    <w:unhideWhenUsed/>
    <w:rsid w:val="001E7CFC"/>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1E7CFC"/>
  </w:style>
  <w:style w:type="paragraph" w:styleId="af2">
    <w:name w:val="footer"/>
    <w:basedOn w:val="a"/>
    <w:link w:val="af3"/>
    <w:uiPriority w:val="99"/>
    <w:unhideWhenUsed/>
    <w:rsid w:val="001E7CFC"/>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1E7CFC"/>
  </w:style>
  <w:style w:type="paragraph" w:styleId="af4">
    <w:name w:val="caption"/>
    <w:basedOn w:val="a"/>
    <w:next w:val="a"/>
    <w:link w:val="af5"/>
    <w:uiPriority w:val="35"/>
    <w:unhideWhenUsed/>
    <w:qFormat/>
    <w:rsid w:val="000B6915"/>
    <w:pPr>
      <w:spacing w:after="200" w:line="240" w:lineRule="auto"/>
    </w:pPr>
    <w:rPr>
      <w:i/>
      <w:iCs/>
      <w:color w:val="44546A" w:themeColor="text2"/>
      <w:sz w:val="18"/>
      <w:szCs w:val="18"/>
    </w:rPr>
  </w:style>
  <w:style w:type="paragraph" w:customStyle="1" w:styleId="Fig">
    <w:name w:val="Fig"/>
    <w:basedOn w:val="af4"/>
    <w:link w:val="Fig0"/>
    <w:qFormat/>
    <w:rsid w:val="00C06E28"/>
    <w:rPr>
      <w:rFonts w:ascii="Times New Roman" w:hAnsi="Times New Roman" w:cs="Times New Roman"/>
      <w:i w:val="0"/>
      <w:color w:val="auto"/>
      <w:sz w:val="24"/>
      <w:szCs w:val="24"/>
      <w:lang w:val="en-US"/>
    </w:rPr>
  </w:style>
  <w:style w:type="character" w:customStyle="1" w:styleId="af5">
    <w:name w:val="Название объекта Знак"/>
    <w:basedOn w:val="a0"/>
    <w:link w:val="af4"/>
    <w:uiPriority w:val="35"/>
    <w:rsid w:val="00410C57"/>
    <w:rPr>
      <w:i/>
      <w:iCs/>
      <w:color w:val="44546A" w:themeColor="text2"/>
      <w:sz w:val="18"/>
      <w:szCs w:val="18"/>
    </w:rPr>
  </w:style>
  <w:style w:type="character" w:customStyle="1" w:styleId="Fig0">
    <w:name w:val="Fig Знак"/>
    <w:basedOn w:val="af5"/>
    <w:link w:val="Fig"/>
    <w:rsid w:val="00C06E28"/>
    <w:rPr>
      <w:rFonts w:ascii="Times New Roman" w:hAnsi="Times New Roman" w:cs="Times New Roman"/>
      <w:i w:val="0"/>
      <w:iCs/>
      <w:color w:val="44546A" w:themeColor="text2"/>
      <w:sz w:val="24"/>
      <w:szCs w:val="24"/>
      <w:lang w:val="en-US"/>
    </w:rPr>
  </w:style>
  <w:style w:type="character" w:customStyle="1" w:styleId="UnresolvedMention">
    <w:name w:val="Unresolved Mention"/>
    <w:basedOn w:val="a0"/>
    <w:uiPriority w:val="99"/>
    <w:semiHidden/>
    <w:unhideWhenUsed/>
    <w:rsid w:val="00CC37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4794681">
      <w:bodyDiv w:val="1"/>
      <w:marLeft w:val="0"/>
      <w:marRight w:val="0"/>
      <w:marTop w:val="0"/>
      <w:marBottom w:val="0"/>
      <w:divBdr>
        <w:top w:val="none" w:sz="0" w:space="0" w:color="auto"/>
        <w:left w:val="none" w:sz="0" w:space="0" w:color="auto"/>
        <w:bottom w:val="none" w:sz="0" w:space="0" w:color="auto"/>
        <w:right w:val="none" w:sz="0" w:space="0" w:color="auto"/>
      </w:divBdr>
    </w:div>
    <w:div w:id="1407797212">
      <w:bodyDiv w:val="1"/>
      <w:marLeft w:val="0"/>
      <w:marRight w:val="0"/>
      <w:marTop w:val="0"/>
      <w:marBottom w:val="0"/>
      <w:divBdr>
        <w:top w:val="none" w:sz="0" w:space="0" w:color="auto"/>
        <w:left w:val="none" w:sz="0" w:space="0" w:color="auto"/>
        <w:bottom w:val="none" w:sz="0" w:space="0" w:color="auto"/>
        <w:right w:val="none" w:sz="0" w:space="0" w:color="auto"/>
      </w:divBdr>
    </w:div>
    <w:div w:id="1594973828">
      <w:bodyDiv w:val="1"/>
      <w:marLeft w:val="0"/>
      <w:marRight w:val="0"/>
      <w:marTop w:val="0"/>
      <w:marBottom w:val="0"/>
      <w:divBdr>
        <w:top w:val="none" w:sz="0" w:space="0" w:color="auto"/>
        <w:left w:val="none" w:sz="0" w:space="0" w:color="auto"/>
        <w:bottom w:val="none" w:sz="0" w:space="0" w:color="auto"/>
        <w:right w:val="none" w:sz="0" w:space="0" w:color="auto"/>
      </w:divBdr>
    </w:div>
    <w:div w:id="191817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fontTable" Target="fontTable.xml"/><Relationship Id="rId23" Type="http://schemas.microsoft.com/office/2016/09/relationships/commentsIds" Target="commentsId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07FA8-3809-4279-BEBB-64D405857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28</Pages>
  <Words>7181</Words>
  <Characters>40937</Characters>
  <Application>Microsoft Office Word</Application>
  <DocSecurity>0</DocSecurity>
  <Lines>341</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Bars</dc:creator>
  <cp:keywords/>
  <dc:description/>
  <cp:lastModifiedBy>USER1</cp:lastModifiedBy>
  <cp:revision>3</cp:revision>
  <cp:lastPrinted>2020-03-19T08:24:00Z</cp:lastPrinted>
  <dcterms:created xsi:type="dcterms:W3CDTF">2020-12-17T06:08:00Z</dcterms:created>
  <dcterms:modified xsi:type="dcterms:W3CDTF">2020-12-17T06:15:00Z</dcterms:modified>
</cp:coreProperties>
</file>